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A61A93" w14:textId="77777777" w:rsidR="00BD6D2C" w:rsidRDefault="00D20FE6">
      <w:pPr>
        <w:pStyle w:val="Default"/>
        <w:tabs>
          <w:tab w:val="left" w:pos="360"/>
        </w:tabs>
        <w:jc w:val="both"/>
        <w:rPr>
          <w:rFonts w:ascii="Garamond" w:hAnsi="Garamond"/>
          <w:sz w:val="22"/>
          <w:szCs w:val="22"/>
        </w:rPr>
      </w:pPr>
      <w:r>
        <w:rPr>
          <w:noProof/>
        </w:rPr>
        <mc:AlternateContent>
          <mc:Choice Requires="wps">
            <w:drawing>
              <wp:anchor distT="152400" distB="152400" distL="152400" distR="152400" simplePos="0" relativeHeight="251664384" behindDoc="0" locked="0" layoutInCell="1" allowOverlap="1" wp14:anchorId="3B867184" wp14:editId="4624DDDB">
                <wp:simplePos x="0" y="0"/>
                <wp:positionH relativeFrom="page">
                  <wp:posOffset>992936</wp:posOffset>
                </wp:positionH>
                <wp:positionV relativeFrom="page">
                  <wp:posOffset>5817379</wp:posOffset>
                </wp:positionV>
                <wp:extent cx="5710793" cy="495300"/>
                <wp:effectExtent l="0" t="0" r="4445" b="0"/>
                <wp:wrapSquare wrapText="bothSides" distT="152400" distB="152400" distL="152400" distR="152400"/>
                <wp:docPr id="1073741826" name="officeArt object"/>
                <wp:cNvGraphicFramePr/>
                <a:graphic xmlns:a="http://schemas.openxmlformats.org/drawingml/2006/main">
                  <a:graphicData uri="http://schemas.microsoft.com/office/word/2010/wordprocessingShape">
                    <wps:wsp>
                      <wps:cNvSpPr txBox="1"/>
                      <wps:spPr>
                        <a:xfrm>
                          <a:off x="0" y="0"/>
                          <a:ext cx="5710793" cy="495300"/>
                        </a:xfrm>
                        <a:prstGeom prst="rect">
                          <a:avLst/>
                        </a:prstGeom>
                        <a:noFill/>
                        <a:ln w="12700" cap="flat">
                          <a:noFill/>
                          <a:miter lim="400000"/>
                        </a:ln>
                        <a:effectLst/>
                      </wps:spPr>
                      <wps:txbx>
                        <w:txbxContent>
                          <w:p w14:paraId="76C45E28" w14:textId="77777777" w:rsidR="00B83D06" w:rsidRDefault="00B83D06">
                            <w:pPr>
                              <w:pStyle w:val="FreeForm"/>
                              <w:jc w:val="center"/>
                              <w:rPr>
                                <w:rFonts w:ascii="Century Schoolbook" w:hAnsi="Century Schoolbook"/>
                                <w:sz w:val="28"/>
                                <w:szCs w:val="28"/>
                                <w:lang w:val="ru-RU"/>
                              </w:rPr>
                            </w:pPr>
                            <w:r w:rsidRPr="00D20FE6">
                              <w:rPr>
                                <w:rFonts w:ascii="Century Schoolbook" w:hAnsi="Century Schoolbook"/>
                                <w:b/>
                                <w:bCs/>
                                <w:sz w:val="28"/>
                                <w:szCs w:val="28"/>
                                <w:lang w:val="ru-RU"/>
                              </w:rPr>
                              <w:t>Простое руководство по Теории и Практике Скрама</w:t>
                            </w:r>
                            <w:r>
                              <w:rPr>
                                <w:rFonts w:ascii="Century Schoolbook" w:hAnsi="Century Schoolbook"/>
                                <w:sz w:val="28"/>
                                <w:szCs w:val="28"/>
                                <w:lang w:val="ru-RU"/>
                              </w:rPr>
                              <w:t xml:space="preserve"> </w:t>
                            </w:r>
                          </w:p>
                          <w:p w14:paraId="38B55DA7" w14:textId="37774CA6" w:rsidR="00B83D06" w:rsidRPr="00D20FE6" w:rsidRDefault="00B83D06">
                            <w:pPr>
                              <w:pStyle w:val="FreeForm"/>
                              <w:jc w:val="center"/>
                              <w:rPr>
                                <w:lang w:val="ru-RU"/>
                              </w:rPr>
                            </w:pPr>
                            <w:r>
                              <w:rPr>
                                <w:rFonts w:ascii="Century Schoolbook" w:hAnsi="Century Schoolbook"/>
                                <w:sz w:val="28"/>
                                <w:szCs w:val="28"/>
                                <w:lang w:val="ru-RU"/>
                              </w:rPr>
                              <w:t>Версия</w:t>
                            </w:r>
                            <w:r w:rsidRPr="00D20FE6">
                              <w:rPr>
                                <w:rFonts w:ascii="Century Schoolbook" w:hAnsi="Century Schoolbook"/>
                                <w:sz w:val="28"/>
                                <w:szCs w:val="28"/>
                                <w:lang w:val="ru-RU"/>
                              </w:rPr>
                              <w:t xml:space="preserve"> 2.0</w:t>
                            </w:r>
                          </w:p>
                        </w:txbxContent>
                      </wps:txbx>
                      <wps:bodyPr wrap="square" lIns="0" tIns="0" rIns="0" bIns="0" numCol="1" anchor="t">
                        <a:noAutofit/>
                      </wps:bodyPr>
                    </wps:wsp>
                  </a:graphicData>
                </a:graphic>
                <wp14:sizeRelH relativeFrom="margin">
                  <wp14:pctWidth>0</wp14:pctWidth>
                </wp14:sizeRelH>
              </wp:anchor>
            </w:drawing>
          </mc:Choice>
          <mc:Fallback>
            <w:pict>
              <v:shapetype w14:anchorId="3B867184" id="_x0000_t202" coordsize="21600,21600" o:spt="202" path="m,l,21600r21600,l21600,xe">
                <v:stroke joinstyle="miter"/>
                <v:path gradientshapeok="t" o:connecttype="rect"/>
              </v:shapetype>
              <v:shape id="officeArt object" o:spid="_x0000_s1026" type="#_x0000_t202" style="position:absolute;left:0;text-align:left;margin-left:78.2pt;margin-top:458.05pt;width:449.65pt;height:39pt;z-index:251664384;visibility:visible;mso-wrap-style:square;mso-width-percent:0;mso-wrap-distance-left:12pt;mso-wrap-distance-top:12pt;mso-wrap-distance-right:12pt;mso-wrap-distance-bottom:12pt;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" filled="f" stroked="f" strokeweight="1pt">
                <v:stroke miterlimit="4"/>
                <v:textbox inset="0,0,0,0">
                  <w:txbxContent>
                    <w:p w14:paraId="76C45E28" w14:textId="77777777" w:rsidR="00B83D06" w:rsidRDefault="00B83D06">
                      <w:pPr>
                        <w:pStyle w:val="FreeForm"/>
                        <w:jc w:val="center"/>
                        <w:rPr>
                          <w:rFonts w:ascii="Century Schoolbook" w:hAnsi="Century Schoolbook"/>
                          <w:sz w:val="28"/>
                          <w:szCs w:val="28"/>
                          <w:lang w:val="ru-RU"/>
                        </w:rPr>
                      </w:pPr>
                      <w:r w:rsidRPr="00D20FE6">
                        <w:rPr>
                          <w:rFonts w:ascii="Century Schoolbook" w:hAnsi="Century Schoolbook"/>
                          <w:b/>
                          <w:bCs/>
                          <w:sz w:val="28"/>
                          <w:szCs w:val="28"/>
                          <w:lang w:val="ru-RU"/>
                        </w:rPr>
                        <w:t>Простое руководство по Теории и Практике Скрама</w:t>
                      </w:r>
                      <w:r>
                        <w:rPr>
                          <w:rFonts w:ascii="Century Schoolbook" w:hAnsi="Century Schoolbook"/>
                          <w:sz w:val="28"/>
                          <w:szCs w:val="28"/>
                          <w:lang w:val="ru-RU"/>
                        </w:rPr>
                        <w:t xml:space="preserve"> </w:t>
                      </w:r>
                    </w:p>
                    <w:p w14:paraId="38B55DA7" w14:textId="37774CA6" w:rsidR="00B83D06" w:rsidRPr="00D20FE6" w:rsidRDefault="00B83D06">
                      <w:pPr>
                        <w:pStyle w:val="FreeForm"/>
                        <w:jc w:val="center"/>
                        <w:rPr>
                          <w:lang w:val="ru-RU"/>
                        </w:rPr>
                      </w:pPr>
                      <w:r>
                        <w:rPr>
                          <w:rFonts w:ascii="Century Schoolbook" w:hAnsi="Century Schoolbook"/>
                          <w:sz w:val="28"/>
                          <w:szCs w:val="28"/>
                          <w:lang w:val="ru-RU"/>
                        </w:rPr>
                        <w:t>Версия</w:t>
                      </w:r>
                      <w:r w:rsidRPr="00D20FE6">
                        <w:rPr>
                          <w:rFonts w:ascii="Century Schoolbook" w:hAnsi="Century Schoolbook"/>
                          <w:sz w:val="28"/>
                          <w:szCs w:val="28"/>
                          <w:lang w:val="ru-RU"/>
                        </w:rPr>
                        <w:t xml:space="preserve"> 2.0</w:t>
                      </w:r>
                    </w:p>
                  </w:txbxContent>
                </v:textbox>
                <w10:wrap type="square" anchorx="page" anchory="page"/>
              </v:shape>
            </w:pict>
          </mc:Fallback>
        </mc:AlternateContent>
      </w:r>
      <w:r w:rsidR="00BD6D2C">
        <w:rPr>
          <w:noProof/>
        </w:rPr>
        <w:drawing>
          <wp:anchor distT="152400" distB="152400" distL="152400" distR="152400" simplePos="0" relativeHeight="251663360" behindDoc="0" locked="0" layoutInCell="1" allowOverlap="1" wp14:anchorId="7368BBDB" wp14:editId="3811C90F">
            <wp:simplePos x="0" y="0"/>
            <wp:positionH relativeFrom="page">
              <wp:posOffset>25400</wp:posOffset>
            </wp:positionH>
            <wp:positionV relativeFrom="page">
              <wp:posOffset>-12700</wp:posOffset>
            </wp:positionV>
            <wp:extent cx="7581901" cy="10711341"/>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rimer_cover_english.png"/>
                    <pic:cNvPicPr>
                      <a:picLocks noChangeAspect="1"/>
                    </pic:cNvPicPr>
                  </pic:nvPicPr>
                  <pic:blipFill>
                    <a:blip r:embed="rId8"/>
                    <a:stretch>
                      <a:fillRect/>
                    </a:stretch>
                  </pic:blipFill>
                  <pic:spPr>
                    <a:xfrm>
                      <a:off x="0" y="0"/>
                      <a:ext cx="7581901" cy="10711341"/>
                    </a:xfrm>
                    <a:prstGeom prst="rect">
                      <a:avLst/>
                    </a:prstGeom>
                    <a:ln w="12700" cap="flat">
                      <a:noFill/>
                      <a:miter lim="400000"/>
                    </a:ln>
                    <a:effectLst/>
                  </pic:spPr>
                </pic:pic>
              </a:graphicData>
            </a:graphic>
          </wp:anchor>
        </w:drawing>
      </w:r>
      <w:r w:rsidR="00BD6D2C">
        <w:rPr>
          <w:noProof/>
        </w:rPr>
        <mc:AlternateContent>
          <mc:Choice Requires="wps">
            <w:drawing>
              <wp:anchor distT="152400" distB="152400" distL="152400" distR="152400" simplePos="0" relativeHeight="251665408" behindDoc="0" locked="0" layoutInCell="1" allowOverlap="1" wp14:anchorId="1B299072" wp14:editId="24972CBF">
                <wp:simplePos x="0" y="0"/>
                <wp:positionH relativeFrom="page">
                  <wp:posOffset>342900</wp:posOffset>
                </wp:positionH>
                <wp:positionV relativeFrom="page">
                  <wp:posOffset>6413500</wp:posOffset>
                </wp:positionV>
                <wp:extent cx="1193800" cy="520700"/>
                <wp:effectExtent l="0" t="0" r="0" b="0"/>
                <wp:wrapSquare wrapText="bothSides" distT="152400" distB="152400" distL="152400" distR="152400"/>
                <wp:docPr id="1073741827" name="officeArt object"/>
                <wp:cNvGraphicFramePr/>
                <a:graphic xmlns:a="http://schemas.openxmlformats.org/drawingml/2006/main">
                  <a:graphicData uri="http://schemas.microsoft.com/office/word/2010/wordprocessingShape">
                    <wps:wsp>
                      <wps:cNvSpPr txBox="1"/>
                      <wps:spPr>
                        <a:xfrm>
                          <a:off x="0" y="0"/>
                          <a:ext cx="1193800" cy="520700"/>
                        </a:xfrm>
                        <a:prstGeom prst="rect">
                          <a:avLst/>
                        </a:prstGeom>
                        <a:noFill/>
                        <a:ln w="12700" cap="flat">
                          <a:noFill/>
                          <a:miter lim="400000"/>
                        </a:ln>
                        <a:effectLst/>
                      </wps:spPr>
                      <wps:txbx>
                        <w:txbxContent>
                          <w:p w14:paraId="67E3BE5E" w14:textId="3D8F4712" w:rsidR="00B83D06" w:rsidRPr="00D20FE6" w:rsidRDefault="00B83D06">
                            <w:pPr>
                              <w:pStyle w:val="FreeForm"/>
                              <w:rPr>
                                <w:rFonts w:ascii="Century Schoolbook" w:eastAsia="Century Schoolbook" w:hAnsi="Century Schoolbook" w:cs="Century Schoolbook"/>
                                <w:b/>
                                <w:bCs/>
                                <w:lang w:val="ru-RU"/>
                              </w:rPr>
                            </w:pPr>
                            <w:r>
                              <w:rPr>
                                <w:rFonts w:ascii="Century Schoolbook" w:hAnsi="Century Schoolbook"/>
                                <w:b/>
                                <w:bCs/>
                                <w:lang w:val="ru-RU"/>
                              </w:rPr>
                              <w:t>Пит Димер</w:t>
                            </w:r>
                          </w:p>
                          <w:p w14:paraId="270B1370" w14:textId="77777777" w:rsidR="00B83D06" w:rsidRPr="00CB2F19" w:rsidRDefault="00B83D06">
                            <w:pPr>
                              <w:pStyle w:val="FreeForm"/>
                              <w:rPr>
                                <w:rFonts w:ascii="Century Schoolbook" w:eastAsia="Century Schoolbook" w:hAnsi="Century Schoolbook" w:cs="Century Schoolbook"/>
                                <w:lang w:val="ru-RU"/>
                              </w:rPr>
                            </w:pPr>
                            <w:r>
                              <w:rPr>
                                <w:rFonts w:ascii="Century Schoolbook" w:hAnsi="Century Schoolbook"/>
                              </w:rPr>
                              <w:t>GoodAgile</w:t>
                            </w:r>
                          </w:p>
                          <w:proofErr w:type="spellStart"/>
                          <w:p w14:paraId="6EF569C1" w14:textId="77777777" w:rsidR="00B83D06" w:rsidRPr="00CB2F19" w:rsidRDefault="00B83D06">
                            <w:pPr>
                              <w:pStyle w:val="FreeForm"/>
                              <w:rPr>
                                <w:lang w:val="ru-RU"/>
                              </w:rPr>
                            </w:pPr>
                            <w:r>
                              <w:fldChar w:fldCharType="begin"/>
                            </w:r>
                            <w:r w:rsidRPr="00B83D06">
                              <w:rPr>
                                <w:lang w:val="ru-RU"/>
                                <w:rPrChange w:id="0" w:author="Krotov Aretm" w:date="2020-10-11T21:13:00Z">
                                  <w:rPr/>
                                </w:rPrChange>
                              </w:rPr>
                              <w:instrText xml:space="preserve"> </w:instrText>
                            </w:r>
                            <w:r>
                              <w:instrText>HYPERLINK</w:instrText>
                            </w:r>
                            <w:r w:rsidRPr="00B83D06">
                              <w:rPr>
                                <w:lang w:val="ru-RU"/>
                                <w:rPrChange w:id="1" w:author="Krotov Aretm" w:date="2020-10-11T21:13:00Z">
                                  <w:rPr/>
                                </w:rPrChange>
                              </w:rPr>
                              <w:instrText xml:space="preserve"> "</w:instrText>
                            </w:r>
                            <w:r>
                              <w:instrText>http</w:instrText>
                            </w:r>
                            <w:r w:rsidRPr="00B83D06">
                              <w:rPr>
                                <w:lang w:val="ru-RU"/>
                                <w:rPrChange w:id="2" w:author="Krotov Aretm" w:date="2020-10-11T21:13:00Z">
                                  <w:rPr/>
                                </w:rPrChange>
                              </w:rPr>
                              <w:instrText>://</w:instrText>
                            </w:r>
                            <w:r>
                              <w:instrText>www</w:instrText>
                            </w:r>
                            <w:r w:rsidRPr="00B83D06">
                              <w:rPr>
                                <w:lang w:val="ru-RU"/>
                                <w:rPrChange w:id="3" w:author="Krotov Aretm" w:date="2020-10-11T21:13:00Z">
                                  <w:rPr/>
                                </w:rPrChange>
                              </w:rPr>
                              <w:instrText>.</w:instrText>
                            </w:r>
                            <w:r>
                              <w:instrText>goodagile</w:instrText>
                            </w:r>
                            <w:r w:rsidRPr="00B83D06">
                              <w:rPr>
                                <w:lang w:val="ru-RU"/>
                                <w:rPrChange w:id="4" w:author="Krotov Aretm" w:date="2020-10-11T21:13:00Z">
                                  <w:rPr/>
                                </w:rPrChange>
                              </w:rPr>
                              <w:instrText>.</w:instrText>
                            </w:r>
                            <w:r>
                              <w:instrText>com</w:instrText>
                            </w:r>
                            <w:r w:rsidRPr="00B83D06">
                              <w:rPr>
                                <w:lang w:val="ru-RU"/>
                                <w:rPrChange w:id="5" w:author="Krotov Aretm" w:date="2020-10-11T21:13:00Z">
                                  <w:rPr/>
                                </w:rPrChange>
                              </w:rPr>
                              <w:instrText xml:space="preserve">" </w:instrText>
                            </w:r>
                            <w:r>
                              <w:fldChar w:fldCharType="separate"/>
                            </w:r>
                            <w:r>
                              <w:rPr>
                                <w:rStyle w:val="Hyperlink1"/>
                                <w:rFonts w:ascii="Century Schoolbook" w:hAnsi="Century Schoolbook"/>
                              </w:rPr>
                              <w:t>www</w:t>
                            </w:r>
                            <w:r w:rsidRPr="00CB2F19">
                              <w:rPr>
                                <w:rStyle w:val="Hyperlink1"/>
                                <w:rFonts w:ascii="Century Schoolbook" w:hAnsi="Century Schoolbook"/>
                                <w:lang w:val="ru-RU"/>
                              </w:rPr>
                              <w:t>.</w:t>
                            </w:r>
                            <w:r>
                              <w:rPr>
                                <w:rStyle w:val="Hyperlink1"/>
                                <w:rFonts w:ascii="Century Schoolbook" w:hAnsi="Century Schoolbook"/>
                              </w:rPr>
                              <w:t>goodagile</w:t>
                            </w:r>
                            <w:r w:rsidRPr="00CB2F19">
                              <w:rPr>
                                <w:rStyle w:val="Hyperlink1"/>
                                <w:rFonts w:ascii="Century Schoolbook" w:hAnsi="Century Schoolbook"/>
                                <w:lang w:val="ru-RU"/>
                              </w:rPr>
                              <w:t>.</w:t>
                            </w:r>
                            <w:r>
                              <w:rPr>
                                <w:rStyle w:val="Hyperlink1"/>
                                <w:rFonts w:ascii="Century Schoolbook" w:hAnsi="Century Schoolbook"/>
                              </w:rPr>
                              <w:t>com</w:t>
                            </w:r>
                            <w:r>
                              <w:rPr>
                                <w:rStyle w:val="Hyperlink1"/>
                                <w:rFonts w:ascii="Century Schoolbook" w:hAnsi="Century Schoolbook"/>
                              </w:rPr>
                              <w:fldChar w:fldCharType="end"/>
                            </w:r>
                            <w:proofErr w:type="spellEnd"/>
                          </w:p>
                        </w:txbxContent>
                      </wps:txbx>
                      <wps:bodyPr wrap="square" lIns="0" tIns="0" rIns="0" bIns="0" numCol="1" anchor="t">
                        <a:noAutofit/>
                      </wps:bodyPr>
                    </wps:wsp>
                  </a:graphicData>
                </a:graphic>
              </wp:anchor>
            </w:drawing>
          </mc:Choice>
          <mc:Fallback>
            <w:pict>
              <v:shape w14:anchorId="1B299072" id="_x0000_s1027" type="#_x0000_t202" style="position:absolute;left:0;text-align:left;margin-left:27pt;margin-top:505pt;width:94pt;height:41pt;z-index:25166540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" filled="f" stroked="f" strokeweight="1pt">
                <v:stroke miterlimit="4"/>
                <v:textbox inset="0,0,0,0">
                  <w:txbxContent>
                    <w:p w14:paraId="67E3BE5E" w14:textId="3D8F4712" w:rsidR="00B83D06" w:rsidRPr="00D20FE6" w:rsidRDefault="00B83D06">
                      <w:pPr>
                        <w:pStyle w:val="FreeForm"/>
                        <w:rPr>
                          <w:rFonts w:ascii="Century Schoolbook" w:eastAsia="Century Schoolbook" w:hAnsi="Century Schoolbook" w:cs="Century Schoolbook"/>
                          <w:b/>
                          <w:bCs/>
                          <w:lang w:val="ru-RU"/>
                        </w:rPr>
                      </w:pPr>
                      <w:r>
                        <w:rPr>
                          <w:rFonts w:ascii="Century Schoolbook" w:hAnsi="Century Schoolbook"/>
                          <w:b/>
                          <w:bCs/>
                          <w:lang w:val="ru-RU"/>
                        </w:rPr>
                        <w:t>Пит Димер</w:t>
                      </w:r>
                    </w:p>
                    <w:p w14:paraId="270B1370" w14:textId="77777777" w:rsidR="00B83D06" w:rsidRPr="00CB2F19" w:rsidRDefault="00B83D06">
                      <w:pPr>
                        <w:pStyle w:val="FreeForm"/>
                        <w:rPr>
                          <w:rFonts w:ascii="Century Schoolbook" w:eastAsia="Century Schoolbook" w:hAnsi="Century Schoolbook" w:cs="Century Schoolbook"/>
                          <w:lang w:val="ru-RU"/>
                        </w:rPr>
                      </w:pPr>
                      <w:r>
                        <w:rPr>
                          <w:rFonts w:ascii="Century Schoolbook" w:hAnsi="Century Schoolbook"/>
                        </w:rPr>
                        <w:t>GoodAgile</w:t>
                      </w:r>
                    </w:p>
                    <w:proofErr w:type="spellStart"/>
                    <w:p w14:paraId="6EF569C1" w14:textId="77777777" w:rsidR="00B83D06" w:rsidRPr="00CB2F19" w:rsidRDefault="00B83D06">
                      <w:pPr>
                        <w:pStyle w:val="FreeForm"/>
                        <w:rPr>
                          <w:lang w:val="ru-RU"/>
                        </w:rPr>
                      </w:pPr>
                      <w:r>
                        <w:fldChar w:fldCharType="begin"/>
                      </w:r>
                      <w:r w:rsidRPr="00B83D06">
                        <w:rPr>
                          <w:lang w:val="ru-RU"/>
                          <w:rPrChange w:id="6" w:author="Krotov Aretm" w:date="2020-10-11T21:13:00Z">
                            <w:rPr/>
                          </w:rPrChange>
                        </w:rPr>
                        <w:instrText xml:space="preserve"> </w:instrText>
                      </w:r>
                      <w:r>
                        <w:instrText>HYPERLINK</w:instrText>
                      </w:r>
                      <w:r w:rsidRPr="00B83D06">
                        <w:rPr>
                          <w:lang w:val="ru-RU"/>
                          <w:rPrChange w:id="7" w:author="Krotov Aretm" w:date="2020-10-11T21:13:00Z">
                            <w:rPr/>
                          </w:rPrChange>
                        </w:rPr>
                        <w:instrText xml:space="preserve"> "</w:instrText>
                      </w:r>
                      <w:r>
                        <w:instrText>http</w:instrText>
                      </w:r>
                      <w:r w:rsidRPr="00B83D06">
                        <w:rPr>
                          <w:lang w:val="ru-RU"/>
                          <w:rPrChange w:id="8" w:author="Krotov Aretm" w:date="2020-10-11T21:13:00Z">
                            <w:rPr/>
                          </w:rPrChange>
                        </w:rPr>
                        <w:instrText>://</w:instrText>
                      </w:r>
                      <w:r>
                        <w:instrText>www</w:instrText>
                      </w:r>
                      <w:r w:rsidRPr="00B83D06">
                        <w:rPr>
                          <w:lang w:val="ru-RU"/>
                          <w:rPrChange w:id="9" w:author="Krotov Aretm" w:date="2020-10-11T21:13:00Z">
                            <w:rPr/>
                          </w:rPrChange>
                        </w:rPr>
                        <w:instrText>.</w:instrText>
                      </w:r>
                      <w:r>
                        <w:instrText>goodagile</w:instrText>
                      </w:r>
                      <w:r w:rsidRPr="00B83D06">
                        <w:rPr>
                          <w:lang w:val="ru-RU"/>
                          <w:rPrChange w:id="10" w:author="Krotov Aretm" w:date="2020-10-11T21:13:00Z">
                            <w:rPr/>
                          </w:rPrChange>
                        </w:rPr>
                        <w:instrText>.</w:instrText>
                      </w:r>
                      <w:r>
                        <w:instrText>com</w:instrText>
                      </w:r>
                      <w:r w:rsidRPr="00B83D06">
                        <w:rPr>
                          <w:lang w:val="ru-RU"/>
                          <w:rPrChange w:id="11" w:author="Krotov Aretm" w:date="2020-10-11T21:13:00Z">
                            <w:rPr/>
                          </w:rPrChange>
                        </w:rPr>
                        <w:instrText xml:space="preserve">" </w:instrText>
                      </w:r>
                      <w:r>
                        <w:fldChar w:fldCharType="separate"/>
                      </w:r>
                      <w:r>
                        <w:rPr>
                          <w:rStyle w:val="Hyperlink1"/>
                          <w:rFonts w:ascii="Century Schoolbook" w:hAnsi="Century Schoolbook"/>
                        </w:rPr>
                        <w:t>www</w:t>
                      </w:r>
                      <w:r w:rsidRPr="00CB2F19">
                        <w:rPr>
                          <w:rStyle w:val="Hyperlink1"/>
                          <w:rFonts w:ascii="Century Schoolbook" w:hAnsi="Century Schoolbook"/>
                          <w:lang w:val="ru-RU"/>
                        </w:rPr>
                        <w:t>.</w:t>
                      </w:r>
                      <w:r>
                        <w:rPr>
                          <w:rStyle w:val="Hyperlink1"/>
                          <w:rFonts w:ascii="Century Schoolbook" w:hAnsi="Century Schoolbook"/>
                        </w:rPr>
                        <w:t>goodagile</w:t>
                      </w:r>
                      <w:r w:rsidRPr="00CB2F19">
                        <w:rPr>
                          <w:rStyle w:val="Hyperlink1"/>
                          <w:rFonts w:ascii="Century Schoolbook" w:hAnsi="Century Schoolbook"/>
                          <w:lang w:val="ru-RU"/>
                        </w:rPr>
                        <w:t>.</w:t>
                      </w:r>
                      <w:r>
                        <w:rPr>
                          <w:rStyle w:val="Hyperlink1"/>
                          <w:rFonts w:ascii="Century Schoolbook" w:hAnsi="Century Schoolbook"/>
                        </w:rPr>
                        <w:t>com</w:t>
                      </w:r>
                      <w:r>
                        <w:rPr>
                          <w:rStyle w:val="Hyperlink1"/>
                          <w:rFonts w:ascii="Century Schoolbook" w:hAnsi="Century Schoolbook"/>
                        </w:rPr>
                        <w:fldChar w:fldCharType="end"/>
                      </w:r>
                      <w:proofErr w:type="spellEnd"/>
                    </w:p>
                  </w:txbxContent>
                </v:textbox>
                <w10:wrap type="square" anchorx="page" anchory="page"/>
              </v:shape>
            </w:pict>
          </mc:Fallback>
        </mc:AlternateContent>
      </w:r>
      <w:r w:rsidR="00BD6D2C">
        <w:rPr>
          <w:noProof/>
        </w:rPr>
        <mc:AlternateContent>
          <mc:Choice Requires="wps">
            <w:drawing>
              <wp:anchor distT="152400" distB="152400" distL="152400" distR="152400" simplePos="0" relativeHeight="251666432" behindDoc="0" locked="0" layoutInCell="1" allowOverlap="1" wp14:anchorId="569C723A" wp14:editId="4AD708EA">
                <wp:simplePos x="0" y="0"/>
                <wp:positionH relativeFrom="page">
                  <wp:posOffset>2146300</wp:posOffset>
                </wp:positionH>
                <wp:positionV relativeFrom="page">
                  <wp:posOffset>6413500</wp:posOffset>
                </wp:positionV>
                <wp:extent cx="1447800" cy="546100"/>
                <wp:effectExtent l="0" t="0" r="0" b="0"/>
                <wp:wrapSquare wrapText="bothSides" distT="152400" distB="152400" distL="152400" distR="152400"/>
                <wp:docPr id="1073741828" name="officeArt object"/>
                <wp:cNvGraphicFramePr/>
                <a:graphic xmlns:a="http://schemas.openxmlformats.org/drawingml/2006/main">
                  <a:graphicData uri="http://schemas.microsoft.com/office/word/2010/wordprocessingShape">
                    <wps:wsp>
                      <wps:cNvSpPr txBox="1"/>
                      <wps:spPr>
                        <a:xfrm>
                          <a:off x="0" y="0"/>
                          <a:ext cx="1447800" cy="546100"/>
                        </a:xfrm>
                        <a:prstGeom prst="rect">
                          <a:avLst/>
                        </a:prstGeom>
                        <a:noFill/>
                        <a:ln w="12700" cap="flat">
                          <a:noFill/>
                          <a:miter lim="400000"/>
                        </a:ln>
                        <a:effectLst/>
                      </wps:spPr>
                      <wps:txbx>
                        <w:txbxContent>
                          <w:p w14:paraId="553FD161" w14:textId="3173BB64" w:rsidR="00B83D06" w:rsidRPr="00D20FE6" w:rsidRDefault="00B83D06">
                            <w:pPr>
                              <w:pStyle w:val="FreeForm"/>
                              <w:rPr>
                                <w:rFonts w:ascii="Century Schoolbook" w:eastAsia="Century Schoolbook" w:hAnsi="Century Schoolbook" w:cs="Century Schoolbook"/>
                                <w:b/>
                                <w:bCs/>
                                <w:lang w:val="ru-RU"/>
                              </w:rPr>
                            </w:pPr>
                            <w:r>
                              <w:rPr>
                                <w:rFonts w:ascii="Century Schoolbook" w:hAnsi="Century Schoolbook"/>
                                <w:b/>
                                <w:bCs/>
                                <w:lang w:val="ru-RU"/>
                              </w:rPr>
                              <w:t>Габриель Бенефилд</w:t>
                            </w:r>
                          </w:p>
                          <w:p w14:paraId="0C504D02" w14:textId="77777777" w:rsidR="00B83D06" w:rsidRPr="00CB2F19" w:rsidRDefault="00B83D06">
                            <w:pPr>
                              <w:pStyle w:val="FreeForm"/>
                              <w:rPr>
                                <w:rFonts w:ascii="Century Schoolbook" w:eastAsia="Century Schoolbook" w:hAnsi="Century Schoolbook" w:cs="Century Schoolbook"/>
                                <w:lang w:val="ru-RU"/>
                              </w:rPr>
                            </w:pPr>
                            <w:r>
                              <w:rPr>
                                <w:rFonts w:ascii="Century Schoolbook" w:hAnsi="Century Schoolbook"/>
                              </w:rPr>
                              <w:t>Evolve</w:t>
                            </w:r>
                          </w:p>
                          <w:proofErr w:type="spellStart"/>
                          <w:p w14:paraId="7FA7063C" w14:textId="77777777" w:rsidR="00B83D06" w:rsidRPr="00CB2F19" w:rsidRDefault="00B83D06">
                            <w:pPr>
                              <w:pStyle w:val="FreeForm"/>
                              <w:rPr>
                                <w:lang w:val="ru-RU"/>
                              </w:rPr>
                            </w:pPr>
                            <w:r>
                              <w:fldChar w:fldCharType="begin"/>
                            </w:r>
                            <w:r w:rsidRPr="00B83D06">
                              <w:rPr>
                                <w:lang w:val="ru-RU"/>
                                <w:rPrChange w:id="12" w:author="Krotov Aretm" w:date="2020-10-11T21:13:00Z">
                                  <w:rPr/>
                                </w:rPrChange>
                              </w:rPr>
                              <w:instrText xml:space="preserve"> </w:instrText>
                            </w:r>
                            <w:r>
                              <w:instrText>HYPERLINK</w:instrText>
                            </w:r>
                            <w:r w:rsidRPr="00B83D06">
                              <w:rPr>
                                <w:lang w:val="ru-RU"/>
                                <w:rPrChange w:id="13" w:author="Krotov Aretm" w:date="2020-10-11T21:13:00Z">
                                  <w:rPr/>
                                </w:rPrChange>
                              </w:rPr>
                              <w:instrText xml:space="preserve"> "</w:instrText>
                            </w:r>
                            <w:r>
                              <w:instrText>http</w:instrText>
                            </w:r>
                            <w:r w:rsidRPr="00B83D06">
                              <w:rPr>
                                <w:lang w:val="ru-RU"/>
                                <w:rPrChange w:id="14" w:author="Krotov Aretm" w:date="2020-10-11T21:13:00Z">
                                  <w:rPr/>
                                </w:rPrChange>
                              </w:rPr>
                              <w:instrText>://</w:instrText>
                            </w:r>
                            <w:r>
                              <w:instrText>www</w:instrText>
                            </w:r>
                            <w:r w:rsidRPr="00B83D06">
                              <w:rPr>
                                <w:lang w:val="ru-RU"/>
                                <w:rPrChange w:id="15" w:author="Krotov Aretm" w:date="2020-10-11T21:13:00Z">
                                  <w:rPr/>
                                </w:rPrChange>
                              </w:rPr>
                              <w:instrText>.</w:instrText>
                            </w:r>
                            <w:r>
                              <w:instrText>evolvebeyond</w:instrText>
                            </w:r>
                            <w:r w:rsidRPr="00B83D06">
                              <w:rPr>
                                <w:lang w:val="ru-RU"/>
                                <w:rPrChange w:id="16" w:author="Krotov Aretm" w:date="2020-10-11T21:13:00Z">
                                  <w:rPr/>
                                </w:rPrChange>
                              </w:rPr>
                              <w:instrText>.</w:instrText>
                            </w:r>
                            <w:r>
                              <w:instrText>com</w:instrText>
                            </w:r>
                            <w:r w:rsidRPr="00B83D06">
                              <w:rPr>
                                <w:lang w:val="ru-RU"/>
                                <w:rPrChange w:id="17" w:author="Krotov Aretm" w:date="2020-10-11T21:13:00Z">
                                  <w:rPr/>
                                </w:rPrChange>
                              </w:rPr>
                              <w:instrText xml:space="preserve">" </w:instrText>
                            </w:r>
                            <w:r>
                              <w:fldChar w:fldCharType="separate"/>
                            </w:r>
                            <w:r>
                              <w:rPr>
                                <w:rStyle w:val="Hyperlink1"/>
                                <w:rFonts w:ascii="Century Schoolbook" w:hAnsi="Century Schoolbook"/>
                              </w:rPr>
                              <w:t>www</w:t>
                            </w:r>
                            <w:r w:rsidRPr="00CB2F19">
                              <w:rPr>
                                <w:rStyle w:val="Hyperlink1"/>
                                <w:rFonts w:ascii="Century Schoolbook" w:hAnsi="Century Schoolbook"/>
                                <w:lang w:val="ru-RU"/>
                              </w:rPr>
                              <w:t>.</w:t>
                            </w:r>
                            <w:r>
                              <w:rPr>
                                <w:rStyle w:val="Hyperlink1"/>
                                <w:rFonts w:ascii="Century Schoolbook" w:hAnsi="Century Schoolbook"/>
                              </w:rPr>
                              <w:t>evolvebeyond</w:t>
                            </w:r>
                            <w:r w:rsidRPr="00CB2F19">
                              <w:rPr>
                                <w:rStyle w:val="Hyperlink1"/>
                                <w:rFonts w:ascii="Century Schoolbook" w:hAnsi="Century Schoolbook"/>
                                <w:lang w:val="ru-RU"/>
                              </w:rPr>
                              <w:t>.</w:t>
                            </w:r>
                            <w:r>
                              <w:rPr>
                                <w:rStyle w:val="Hyperlink1"/>
                                <w:rFonts w:ascii="Century Schoolbook" w:hAnsi="Century Schoolbook"/>
                              </w:rPr>
                              <w:t>com</w:t>
                            </w:r>
                            <w:r>
                              <w:rPr>
                                <w:rStyle w:val="Hyperlink1"/>
                                <w:rFonts w:ascii="Century Schoolbook" w:hAnsi="Century Schoolbook"/>
                              </w:rPr>
                              <w:fldChar w:fldCharType="end"/>
                            </w:r>
                            <w:proofErr w:type="spellEnd"/>
                          </w:p>
                        </w:txbxContent>
                      </wps:txbx>
                      <wps:bodyPr wrap="square" lIns="0" tIns="0" rIns="0" bIns="0" numCol="1" anchor="t">
                        <a:noAutofit/>
                      </wps:bodyPr>
                    </wps:wsp>
                  </a:graphicData>
                </a:graphic>
              </wp:anchor>
            </w:drawing>
          </mc:Choice>
          <mc:Fallback>
            <w:pict>
              <v:shape w14:anchorId="569C723A" id="_x0000_s1028" type="#_x0000_t202" style="position:absolute;left:0;text-align:left;margin-left:169pt;margin-top:505pt;width:114pt;height:43pt;z-index:25166643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" filled="f" stroked="f" strokeweight="1pt">
                <v:stroke miterlimit="4"/>
                <v:textbox inset="0,0,0,0">
                  <w:txbxContent>
                    <w:p w14:paraId="553FD161" w14:textId="3173BB64" w:rsidR="00B83D06" w:rsidRPr="00D20FE6" w:rsidRDefault="00B83D06">
                      <w:pPr>
                        <w:pStyle w:val="FreeForm"/>
                        <w:rPr>
                          <w:rFonts w:ascii="Century Schoolbook" w:eastAsia="Century Schoolbook" w:hAnsi="Century Schoolbook" w:cs="Century Schoolbook"/>
                          <w:b/>
                          <w:bCs/>
                          <w:lang w:val="ru-RU"/>
                        </w:rPr>
                      </w:pPr>
                      <w:r>
                        <w:rPr>
                          <w:rFonts w:ascii="Century Schoolbook" w:hAnsi="Century Schoolbook"/>
                          <w:b/>
                          <w:bCs/>
                          <w:lang w:val="ru-RU"/>
                        </w:rPr>
                        <w:t>Габриель Бенефилд</w:t>
                      </w:r>
                    </w:p>
                    <w:p w14:paraId="0C504D02" w14:textId="77777777" w:rsidR="00B83D06" w:rsidRPr="00CB2F19" w:rsidRDefault="00B83D06">
                      <w:pPr>
                        <w:pStyle w:val="FreeForm"/>
                        <w:rPr>
                          <w:rFonts w:ascii="Century Schoolbook" w:eastAsia="Century Schoolbook" w:hAnsi="Century Schoolbook" w:cs="Century Schoolbook"/>
                          <w:lang w:val="ru-RU"/>
                        </w:rPr>
                      </w:pPr>
                      <w:r>
                        <w:rPr>
                          <w:rFonts w:ascii="Century Schoolbook" w:hAnsi="Century Schoolbook"/>
                        </w:rPr>
                        <w:t>Evolve</w:t>
                      </w:r>
                    </w:p>
                    <w:proofErr w:type="spellStart"/>
                    <w:p w14:paraId="7FA7063C" w14:textId="77777777" w:rsidR="00B83D06" w:rsidRPr="00CB2F19" w:rsidRDefault="00B83D06">
                      <w:pPr>
                        <w:pStyle w:val="FreeForm"/>
                        <w:rPr>
                          <w:lang w:val="ru-RU"/>
                        </w:rPr>
                      </w:pPr>
                      <w:r>
                        <w:fldChar w:fldCharType="begin"/>
                      </w:r>
                      <w:r w:rsidRPr="00B83D06">
                        <w:rPr>
                          <w:lang w:val="ru-RU"/>
                          <w:rPrChange w:id="18" w:author="Krotov Aretm" w:date="2020-10-11T21:13:00Z">
                            <w:rPr/>
                          </w:rPrChange>
                        </w:rPr>
                        <w:instrText xml:space="preserve"> </w:instrText>
                      </w:r>
                      <w:r>
                        <w:instrText>HYPERLINK</w:instrText>
                      </w:r>
                      <w:r w:rsidRPr="00B83D06">
                        <w:rPr>
                          <w:lang w:val="ru-RU"/>
                          <w:rPrChange w:id="19" w:author="Krotov Aretm" w:date="2020-10-11T21:13:00Z">
                            <w:rPr/>
                          </w:rPrChange>
                        </w:rPr>
                        <w:instrText xml:space="preserve"> "</w:instrText>
                      </w:r>
                      <w:r>
                        <w:instrText>http</w:instrText>
                      </w:r>
                      <w:r w:rsidRPr="00B83D06">
                        <w:rPr>
                          <w:lang w:val="ru-RU"/>
                          <w:rPrChange w:id="20" w:author="Krotov Aretm" w:date="2020-10-11T21:13:00Z">
                            <w:rPr/>
                          </w:rPrChange>
                        </w:rPr>
                        <w:instrText>://</w:instrText>
                      </w:r>
                      <w:r>
                        <w:instrText>www</w:instrText>
                      </w:r>
                      <w:r w:rsidRPr="00B83D06">
                        <w:rPr>
                          <w:lang w:val="ru-RU"/>
                          <w:rPrChange w:id="21" w:author="Krotov Aretm" w:date="2020-10-11T21:13:00Z">
                            <w:rPr/>
                          </w:rPrChange>
                        </w:rPr>
                        <w:instrText>.</w:instrText>
                      </w:r>
                      <w:r>
                        <w:instrText>evolvebeyond</w:instrText>
                      </w:r>
                      <w:r w:rsidRPr="00B83D06">
                        <w:rPr>
                          <w:lang w:val="ru-RU"/>
                          <w:rPrChange w:id="22" w:author="Krotov Aretm" w:date="2020-10-11T21:13:00Z">
                            <w:rPr/>
                          </w:rPrChange>
                        </w:rPr>
                        <w:instrText>.</w:instrText>
                      </w:r>
                      <w:r>
                        <w:instrText>com</w:instrText>
                      </w:r>
                      <w:r w:rsidRPr="00B83D06">
                        <w:rPr>
                          <w:lang w:val="ru-RU"/>
                          <w:rPrChange w:id="23" w:author="Krotov Aretm" w:date="2020-10-11T21:13:00Z">
                            <w:rPr/>
                          </w:rPrChange>
                        </w:rPr>
                        <w:instrText xml:space="preserve">" </w:instrText>
                      </w:r>
                      <w:r>
                        <w:fldChar w:fldCharType="separate"/>
                      </w:r>
                      <w:r>
                        <w:rPr>
                          <w:rStyle w:val="Hyperlink1"/>
                          <w:rFonts w:ascii="Century Schoolbook" w:hAnsi="Century Schoolbook"/>
                        </w:rPr>
                        <w:t>www</w:t>
                      </w:r>
                      <w:r w:rsidRPr="00CB2F19">
                        <w:rPr>
                          <w:rStyle w:val="Hyperlink1"/>
                          <w:rFonts w:ascii="Century Schoolbook" w:hAnsi="Century Schoolbook"/>
                          <w:lang w:val="ru-RU"/>
                        </w:rPr>
                        <w:t>.</w:t>
                      </w:r>
                      <w:r>
                        <w:rPr>
                          <w:rStyle w:val="Hyperlink1"/>
                          <w:rFonts w:ascii="Century Schoolbook" w:hAnsi="Century Schoolbook"/>
                        </w:rPr>
                        <w:t>evolvebeyond</w:t>
                      </w:r>
                      <w:r w:rsidRPr="00CB2F19">
                        <w:rPr>
                          <w:rStyle w:val="Hyperlink1"/>
                          <w:rFonts w:ascii="Century Schoolbook" w:hAnsi="Century Schoolbook"/>
                          <w:lang w:val="ru-RU"/>
                        </w:rPr>
                        <w:t>.</w:t>
                      </w:r>
                      <w:r>
                        <w:rPr>
                          <w:rStyle w:val="Hyperlink1"/>
                          <w:rFonts w:ascii="Century Schoolbook" w:hAnsi="Century Schoolbook"/>
                        </w:rPr>
                        <w:t>com</w:t>
                      </w:r>
                      <w:r>
                        <w:rPr>
                          <w:rStyle w:val="Hyperlink1"/>
                          <w:rFonts w:ascii="Century Schoolbook" w:hAnsi="Century Schoolbook"/>
                        </w:rPr>
                        <w:fldChar w:fldCharType="end"/>
                      </w:r>
                      <w:proofErr w:type="spellEnd"/>
                    </w:p>
                  </w:txbxContent>
                </v:textbox>
                <w10:wrap type="square" anchorx="page" anchory="page"/>
              </v:shape>
            </w:pict>
          </mc:Fallback>
        </mc:AlternateContent>
      </w:r>
      <w:r w:rsidR="00BD6D2C">
        <w:rPr>
          <w:noProof/>
        </w:rPr>
        <mc:AlternateContent>
          <mc:Choice Requires="wps">
            <w:drawing>
              <wp:anchor distT="152400" distB="152400" distL="152400" distR="152400" simplePos="0" relativeHeight="251667456" behindDoc="0" locked="0" layoutInCell="1" allowOverlap="1" wp14:anchorId="367DDDCA" wp14:editId="15B24DA0">
                <wp:simplePos x="0" y="0"/>
                <wp:positionH relativeFrom="page">
                  <wp:posOffset>4152900</wp:posOffset>
                </wp:positionH>
                <wp:positionV relativeFrom="page">
                  <wp:posOffset>6413500</wp:posOffset>
                </wp:positionV>
                <wp:extent cx="1409700" cy="520700"/>
                <wp:effectExtent l="0" t="0" r="0" b="0"/>
                <wp:wrapSquare wrapText="bothSides" distT="152400" distB="152400" distL="152400" distR="152400"/>
                <wp:docPr id="1073741829" name="officeArt object"/>
                <wp:cNvGraphicFramePr/>
                <a:graphic xmlns:a="http://schemas.openxmlformats.org/drawingml/2006/main">
                  <a:graphicData uri="http://schemas.microsoft.com/office/word/2010/wordprocessingShape">
                    <wps:wsp>
                      <wps:cNvSpPr txBox="1"/>
                      <wps:spPr>
                        <a:xfrm>
                          <a:off x="0" y="0"/>
                          <a:ext cx="1409700" cy="520700"/>
                        </a:xfrm>
                        <a:prstGeom prst="rect">
                          <a:avLst/>
                        </a:prstGeom>
                        <a:noFill/>
                        <a:ln w="12700" cap="flat">
                          <a:noFill/>
                          <a:miter lim="400000"/>
                        </a:ln>
                        <a:effectLst/>
                      </wps:spPr>
                      <wps:txbx>
                        <w:txbxContent>
                          <w:p w14:paraId="5ADB3CE5" w14:textId="73B0A637" w:rsidR="00B83D06" w:rsidRDefault="00B83D06">
                            <w:pPr>
                              <w:pStyle w:val="FreeForm"/>
                              <w:rPr>
                                <w:rFonts w:ascii="Century Schoolbook" w:eastAsia="Century Schoolbook" w:hAnsi="Century Schoolbook" w:cs="Century Schoolbook"/>
                                <w:b/>
                                <w:bCs/>
                                <w:lang w:val="ru-RU"/>
                              </w:rPr>
                            </w:pPr>
                            <w:r>
                              <w:rPr>
                                <w:rFonts w:ascii="Century Schoolbook" w:eastAsia="Century Schoolbook" w:hAnsi="Century Schoolbook" w:cs="Century Schoolbook"/>
                                <w:b/>
                                <w:bCs/>
                                <w:lang w:val="ru-RU"/>
                              </w:rPr>
                              <w:t>Крэг Ларман</w:t>
                            </w:r>
                          </w:p>
                          <w:p w14:paraId="5AE5763A" w14:textId="77777777" w:rsidR="00B83D06" w:rsidRPr="00D20FE6" w:rsidRDefault="00B83D06">
                            <w:pPr>
                              <w:pStyle w:val="FreeForm"/>
                              <w:rPr>
                                <w:rFonts w:ascii="Century Schoolbook" w:eastAsia="Century Schoolbook" w:hAnsi="Century Schoolbook" w:cs="Century Schoolbook"/>
                                <w:b/>
                                <w:bCs/>
                                <w:lang w:val="ru-RU"/>
                              </w:rPr>
                            </w:pPr>
                          </w:p>
                          <w:p w14:paraId="27BC105C" w14:textId="77777777" w:rsidR="00B83D06" w:rsidRDefault="008142D6">
                            <w:pPr>
                              <w:pStyle w:val="FreeForm"/>
                            </w:pPr>
                            <w:hyperlink r:id="rId9" w:history="1">
                              <w:r w:rsidR="00B83D06">
                                <w:rPr>
                                  <w:rStyle w:val="Hyperlink1"/>
                                  <w:rFonts w:ascii="Century Schoolbook" w:hAnsi="Century Schoolbook"/>
                                </w:rPr>
                                <w:t>www.craiglarman.com</w:t>
                              </w:r>
                            </w:hyperlink>
                          </w:p>
                        </w:txbxContent>
                      </wps:txbx>
                      <wps:bodyPr wrap="square" lIns="0" tIns="0" rIns="0" bIns="0" numCol="1" anchor="t">
                        <a:noAutofit/>
                      </wps:bodyPr>
                    </wps:wsp>
                  </a:graphicData>
                </a:graphic>
              </wp:anchor>
            </w:drawing>
          </mc:Choice>
          <mc:Fallback>
            <w:pict>
              <v:shape w14:anchorId="367DDDCA" id="_x0000_s1029" type="#_x0000_t202" style="position:absolute;left:0;text-align:left;margin-left:327pt;margin-top:505pt;width:111pt;height:41pt;z-index:25166745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" filled="f" stroked="f" strokeweight="1pt">
                <v:stroke miterlimit="4"/>
                <v:textbox inset="0,0,0,0">
                  <w:txbxContent>
                    <w:p w14:paraId="5ADB3CE5" w14:textId="73B0A637" w:rsidR="00B83D06" w:rsidRDefault="00B83D06">
                      <w:pPr>
                        <w:pStyle w:val="FreeForm"/>
                        <w:rPr>
                          <w:rFonts w:ascii="Century Schoolbook" w:eastAsia="Century Schoolbook" w:hAnsi="Century Schoolbook" w:cs="Century Schoolbook"/>
                          <w:b/>
                          <w:bCs/>
                          <w:lang w:val="ru-RU"/>
                        </w:rPr>
                      </w:pPr>
                      <w:r>
                        <w:rPr>
                          <w:rFonts w:ascii="Century Schoolbook" w:eastAsia="Century Schoolbook" w:hAnsi="Century Schoolbook" w:cs="Century Schoolbook"/>
                          <w:b/>
                          <w:bCs/>
                          <w:lang w:val="ru-RU"/>
                        </w:rPr>
                        <w:t>Крэг Ларман</w:t>
                      </w:r>
                    </w:p>
                    <w:p w14:paraId="5AE5763A" w14:textId="77777777" w:rsidR="00B83D06" w:rsidRPr="00D20FE6" w:rsidRDefault="00B83D06">
                      <w:pPr>
                        <w:pStyle w:val="FreeForm"/>
                        <w:rPr>
                          <w:rFonts w:ascii="Century Schoolbook" w:eastAsia="Century Schoolbook" w:hAnsi="Century Schoolbook" w:cs="Century Schoolbook"/>
                          <w:b/>
                          <w:bCs/>
                          <w:lang w:val="ru-RU"/>
                        </w:rPr>
                      </w:pPr>
                    </w:p>
                    <w:p w14:paraId="27BC105C" w14:textId="77777777" w:rsidR="00B83D06" w:rsidRDefault="008142D6">
                      <w:pPr>
                        <w:pStyle w:val="FreeForm"/>
                      </w:pPr>
                      <w:hyperlink r:id="rId10" w:history="1">
                        <w:r w:rsidR="00B83D06">
                          <w:rPr>
                            <w:rStyle w:val="Hyperlink1"/>
                            <w:rFonts w:ascii="Century Schoolbook" w:hAnsi="Century Schoolbook"/>
                          </w:rPr>
                          <w:t>www.craiglarman.com</w:t>
                        </w:r>
                      </w:hyperlink>
                    </w:p>
                  </w:txbxContent>
                </v:textbox>
                <w10:wrap type="square" anchorx="page" anchory="page"/>
              </v:shape>
            </w:pict>
          </mc:Fallback>
        </mc:AlternateContent>
      </w:r>
      <w:r w:rsidR="00BD6D2C">
        <w:rPr>
          <w:noProof/>
        </w:rPr>
        <mc:AlternateContent>
          <mc:Choice Requires="wps">
            <w:drawing>
              <wp:anchor distT="152400" distB="152400" distL="152400" distR="152400" simplePos="0" relativeHeight="251668480" behindDoc="0" locked="0" layoutInCell="1" allowOverlap="1" wp14:anchorId="7458B249" wp14:editId="09BC9F72">
                <wp:simplePos x="0" y="0"/>
                <wp:positionH relativeFrom="page">
                  <wp:posOffset>5803900</wp:posOffset>
                </wp:positionH>
                <wp:positionV relativeFrom="page">
                  <wp:posOffset>6413500</wp:posOffset>
                </wp:positionV>
                <wp:extent cx="1409700" cy="520700"/>
                <wp:effectExtent l="0" t="0" r="0" b="0"/>
                <wp:wrapSquare wrapText="bothSides" distT="152400" distB="152400" distL="152400" distR="152400"/>
                <wp:docPr id="1073741830" name="officeArt object"/>
                <wp:cNvGraphicFramePr/>
                <a:graphic xmlns:a="http://schemas.openxmlformats.org/drawingml/2006/main">
                  <a:graphicData uri="http://schemas.microsoft.com/office/word/2010/wordprocessingShape">
                    <wps:wsp>
                      <wps:cNvSpPr txBox="1"/>
                      <wps:spPr>
                        <a:xfrm>
                          <a:off x="0" y="0"/>
                          <a:ext cx="1409700" cy="520700"/>
                        </a:xfrm>
                        <a:prstGeom prst="rect">
                          <a:avLst/>
                        </a:prstGeom>
                        <a:noFill/>
                        <a:ln w="12700" cap="flat">
                          <a:noFill/>
                          <a:miter lim="400000"/>
                        </a:ln>
                        <a:effectLst/>
                      </wps:spPr>
                      <wps:txbx>
                        <w:txbxContent>
                          <w:p w14:paraId="5DBA3933" w14:textId="345C9BAA" w:rsidR="00B83D06" w:rsidRPr="00D20FE6" w:rsidRDefault="00B83D06">
                            <w:pPr>
                              <w:pStyle w:val="FreeForm"/>
                              <w:rPr>
                                <w:rFonts w:ascii="Century Schoolbook" w:eastAsia="Century Schoolbook" w:hAnsi="Century Schoolbook" w:cs="Century Schoolbook"/>
                                <w:b/>
                                <w:bCs/>
                                <w:lang w:val="ru-RU"/>
                              </w:rPr>
                            </w:pPr>
                            <w:r>
                              <w:rPr>
                                <w:rFonts w:ascii="Century Schoolbook" w:hAnsi="Century Schoolbook"/>
                                <w:b/>
                                <w:bCs/>
                                <w:lang w:val="ru-RU"/>
                              </w:rPr>
                              <w:t>Бас Водди</w:t>
                            </w:r>
                          </w:p>
                          <w:p w14:paraId="4C31335E" w14:textId="77777777" w:rsidR="00B83D06" w:rsidRPr="00CB2F19" w:rsidRDefault="00B83D06">
                            <w:pPr>
                              <w:pStyle w:val="FreeForm"/>
                              <w:rPr>
                                <w:rFonts w:ascii="Century Schoolbook" w:eastAsia="Century Schoolbook" w:hAnsi="Century Schoolbook" w:cs="Century Schoolbook"/>
                                <w:lang w:val="ru-RU"/>
                              </w:rPr>
                            </w:pPr>
                            <w:r>
                              <w:rPr>
                                <w:rFonts w:ascii="Century Schoolbook" w:hAnsi="Century Schoolbook"/>
                              </w:rPr>
                              <w:t>Odd</w:t>
                            </w:r>
                            <w:r w:rsidRPr="00CB2F19">
                              <w:rPr>
                                <w:rFonts w:ascii="Century Schoolbook" w:hAnsi="Century Schoolbook"/>
                                <w:lang w:val="ru-RU"/>
                              </w:rPr>
                              <w:t>-</w:t>
                            </w:r>
                            <w:r>
                              <w:rPr>
                                <w:rFonts w:ascii="Century Schoolbook" w:hAnsi="Century Schoolbook"/>
                              </w:rPr>
                              <w:t>e</w:t>
                            </w:r>
                          </w:p>
                          <w:p w14:paraId="168C6ED3" w14:textId="77777777" w:rsidR="00B83D06" w:rsidRPr="00CB2F19" w:rsidRDefault="00B83D06">
                            <w:pPr>
                              <w:pStyle w:val="FreeForm"/>
                              <w:rPr>
                                <w:lang w:val="ru-RU"/>
                              </w:rPr>
                            </w:pPr>
                            <w:r>
                              <w:fldChar w:fldCharType="begin"/>
                            </w:r>
                            <w:r w:rsidRPr="00B83D06">
                              <w:rPr>
                                <w:lang w:val="ru-RU"/>
                                <w:rPrChange w:id="24" w:author="Krotov Aretm" w:date="2020-10-11T21:13:00Z">
                                  <w:rPr/>
                                </w:rPrChange>
                              </w:rPr>
                              <w:instrText xml:space="preserve"> </w:instrText>
                            </w:r>
                            <w:r>
                              <w:instrText>HYPERLINK</w:instrText>
                            </w:r>
                            <w:r w:rsidRPr="00B83D06">
                              <w:rPr>
                                <w:lang w:val="ru-RU"/>
                                <w:rPrChange w:id="25" w:author="Krotov Aretm" w:date="2020-10-11T21:13:00Z">
                                  <w:rPr/>
                                </w:rPrChange>
                              </w:rPr>
                              <w:instrText xml:space="preserve"> "</w:instrText>
                            </w:r>
                            <w:r>
                              <w:instrText>http</w:instrText>
                            </w:r>
                            <w:r w:rsidRPr="00B83D06">
                              <w:rPr>
                                <w:lang w:val="ru-RU"/>
                                <w:rPrChange w:id="26" w:author="Krotov Aretm" w:date="2020-10-11T21:13:00Z">
                                  <w:rPr/>
                                </w:rPrChange>
                              </w:rPr>
                              <w:instrText>://</w:instrText>
                            </w:r>
                            <w:r>
                              <w:instrText>www</w:instrText>
                            </w:r>
                            <w:r w:rsidRPr="00B83D06">
                              <w:rPr>
                                <w:lang w:val="ru-RU"/>
                                <w:rPrChange w:id="27" w:author="Krotov Aretm" w:date="2020-10-11T21:13:00Z">
                                  <w:rPr/>
                                </w:rPrChange>
                              </w:rPr>
                              <w:instrText>.</w:instrText>
                            </w:r>
                            <w:r>
                              <w:instrText>odd</w:instrText>
                            </w:r>
                            <w:r w:rsidRPr="00B83D06">
                              <w:rPr>
                                <w:lang w:val="ru-RU"/>
                                <w:rPrChange w:id="28" w:author="Krotov Aretm" w:date="2020-10-11T21:13:00Z">
                                  <w:rPr/>
                                </w:rPrChange>
                              </w:rPr>
                              <w:instrText>-</w:instrText>
                            </w:r>
                            <w:r>
                              <w:instrText>e</w:instrText>
                            </w:r>
                            <w:r w:rsidRPr="00B83D06">
                              <w:rPr>
                                <w:lang w:val="ru-RU"/>
                                <w:rPrChange w:id="29" w:author="Krotov Aretm" w:date="2020-10-11T21:13:00Z">
                                  <w:rPr/>
                                </w:rPrChange>
                              </w:rPr>
                              <w:instrText>.</w:instrText>
                            </w:r>
                            <w:r>
                              <w:instrText>com</w:instrText>
                            </w:r>
                            <w:r w:rsidRPr="00B83D06">
                              <w:rPr>
                                <w:lang w:val="ru-RU"/>
                                <w:rPrChange w:id="30" w:author="Krotov Aretm" w:date="2020-10-11T21:13:00Z">
                                  <w:rPr/>
                                </w:rPrChange>
                              </w:rPr>
                              <w:instrText xml:space="preserve">" </w:instrText>
                            </w:r>
                            <w:r>
                              <w:fldChar w:fldCharType="separate"/>
                            </w:r>
                            <w:r>
                              <w:rPr>
                                <w:rStyle w:val="Hyperlink1"/>
                                <w:rFonts w:ascii="Century Schoolbook" w:hAnsi="Century Schoolbook"/>
                              </w:rPr>
                              <w:t>www</w:t>
                            </w:r>
                            <w:r w:rsidRPr="00CB2F19">
                              <w:rPr>
                                <w:rStyle w:val="Hyperlink1"/>
                                <w:rFonts w:ascii="Century Schoolbook" w:hAnsi="Century Schoolbook"/>
                                <w:lang w:val="ru-RU"/>
                              </w:rPr>
                              <w:t>.</w:t>
                            </w:r>
                            <w:r>
                              <w:rPr>
                                <w:rStyle w:val="Hyperlink1"/>
                                <w:rFonts w:ascii="Century Schoolbook" w:hAnsi="Century Schoolbook"/>
                              </w:rPr>
                              <w:t>odd</w:t>
                            </w:r>
                            <w:r w:rsidRPr="00CB2F19">
                              <w:rPr>
                                <w:rStyle w:val="Hyperlink1"/>
                                <w:rFonts w:ascii="Century Schoolbook" w:hAnsi="Century Schoolbook"/>
                                <w:lang w:val="ru-RU"/>
                              </w:rPr>
                              <w:t>-</w:t>
                            </w:r>
                            <w:r>
                              <w:rPr>
                                <w:rStyle w:val="Hyperlink1"/>
                                <w:rFonts w:ascii="Century Schoolbook" w:hAnsi="Century Schoolbook"/>
                              </w:rPr>
                              <w:t>e</w:t>
                            </w:r>
                            <w:r w:rsidRPr="00CB2F19">
                              <w:rPr>
                                <w:rStyle w:val="Hyperlink1"/>
                                <w:rFonts w:ascii="Century Schoolbook" w:hAnsi="Century Schoolbook"/>
                                <w:lang w:val="ru-RU"/>
                              </w:rPr>
                              <w:t>.</w:t>
                            </w:r>
                            <w:r>
                              <w:rPr>
                                <w:rStyle w:val="Hyperlink1"/>
                                <w:rFonts w:ascii="Century Schoolbook" w:hAnsi="Century Schoolbook"/>
                              </w:rPr>
                              <w:t>com</w:t>
                            </w:r>
                            <w:r>
                              <w:rPr>
                                <w:rStyle w:val="Hyperlink1"/>
                                <w:rFonts w:ascii="Century Schoolbook" w:hAnsi="Century Schoolbook"/>
                              </w:rPr>
                              <w:fldChar w:fldCharType="end"/>
                            </w:r>
                          </w:p>
                        </w:txbxContent>
                      </wps:txbx>
                      <wps:bodyPr wrap="square" lIns="0" tIns="0" rIns="0" bIns="0" numCol="1" anchor="t">
                        <a:noAutofit/>
                      </wps:bodyPr>
                    </wps:wsp>
                  </a:graphicData>
                </a:graphic>
              </wp:anchor>
            </w:drawing>
          </mc:Choice>
          <mc:Fallback>
            <w:pict>
              <v:shape w14:anchorId="7458B249" id="_x0000_s1030" type="#_x0000_t202" style="position:absolute;left:0;text-align:left;margin-left:457pt;margin-top:505pt;width:111pt;height:41pt;z-index:25166848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" filled="f" stroked="f" strokeweight="1pt">
                <v:stroke miterlimit="4"/>
                <v:textbox inset="0,0,0,0">
                  <w:txbxContent>
                    <w:p w14:paraId="5DBA3933" w14:textId="345C9BAA" w:rsidR="00B83D06" w:rsidRPr="00D20FE6" w:rsidRDefault="00B83D06">
                      <w:pPr>
                        <w:pStyle w:val="FreeForm"/>
                        <w:rPr>
                          <w:rFonts w:ascii="Century Schoolbook" w:eastAsia="Century Schoolbook" w:hAnsi="Century Schoolbook" w:cs="Century Schoolbook"/>
                          <w:b/>
                          <w:bCs/>
                          <w:lang w:val="ru-RU"/>
                        </w:rPr>
                      </w:pPr>
                      <w:r>
                        <w:rPr>
                          <w:rFonts w:ascii="Century Schoolbook" w:hAnsi="Century Schoolbook"/>
                          <w:b/>
                          <w:bCs/>
                          <w:lang w:val="ru-RU"/>
                        </w:rPr>
                        <w:t>Бас Водди</w:t>
                      </w:r>
                    </w:p>
                    <w:p w14:paraId="4C31335E" w14:textId="77777777" w:rsidR="00B83D06" w:rsidRPr="00CB2F19" w:rsidRDefault="00B83D06">
                      <w:pPr>
                        <w:pStyle w:val="FreeForm"/>
                        <w:rPr>
                          <w:rFonts w:ascii="Century Schoolbook" w:eastAsia="Century Schoolbook" w:hAnsi="Century Schoolbook" w:cs="Century Schoolbook"/>
                          <w:lang w:val="ru-RU"/>
                        </w:rPr>
                      </w:pPr>
                      <w:r>
                        <w:rPr>
                          <w:rFonts w:ascii="Century Schoolbook" w:hAnsi="Century Schoolbook"/>
                        </w:rPr>
                        <w:t>Odd</w:t>
                      </w:r>
                      <w:r w:rsidRPr="00CB2F19">
                        <w:rPr>
                          <w:rFonts w:ascii="Century Schoolbook" w:hAnsi="Century Schoolbook"/>
                          <w:lang w:val="ru-RU"/>
                        </w:rPr>
                        <w:t>-</w:t>
                      </w:r>
                      <w:r>
                        <w:rPr>
                          <w:rFonts w:ascii="Century Schoolbook" w:hAnsi="Century Schoolbook"/>
                        </w:rPr>
                        <w:t>e</w:t>
                      </w:r>
                    </w:p>
                    <w:p w14:paraId="168C6ED3" w14:textId="77777777" w:rsidR="00B83D06" w:rsidRPr="00CB2F19" w:rsidRDefault="00B83D06">
                      <w:pPr>
                        <w:pStyle w:val="FreeForm"/>
                        <w:rPr>
                          <w:lang w:val="ru-RU"/>
                        </w:rPr>
                      </w:pPr>
                      <w:r>
                        <w:fldChar w:fldCharType="begin"/>
                      </w:r>
                      <w:r w:rsidRPr="00B83D06">
                        <w:rPr>
                          <w:lang w:val="ru-RU"/>
                          <w:rPrChange w:id="31" w:author="Krotov Aretm" w:date="2020-10-11T21:13:00Z">
                            <w:rPr/>
                          </w:rPrChange>
                        </w:rPr>
                        <w:instrText xml:space="preserve"> </w:instrText>
                      </w:r>
                      <w:r>
                        <w:instrText>HYPERLINK</w:instrText>
                      </w:r>
                      <w:r w:rsidRPr="00B83D06">
                        <w:rPr>
                          <w:lang w:val="ru-RU"/>
                          <w:rPrChange w:id="32" w:author="Krotov Aretm" w:date="2020-10-11T21:13:00Z">
                            <w:rPr/>
                          </w:rPrChange>
                        </w:rPr>
                        <w:instrText xml:space="preserve"> "</w:instrText>
                      </w:r>
                      <w:r>
                        <w:instrText>http</w:instrText>
                      </w:r>
                      <w:r w:rsidRPr="00B83D06">
                        <w:rPr>
                          <w:lang w:val="ru-RU"/>
                          <w:rPrChange w:id="33" w:author="Krotov Aretm" w:date="2020-10-11T21:13:00Z">
                            <w:rPr/>
                          </w:rPrChange>
                        </w:rPr>
                        <w:instrText>://</w:instrText>
                      </w:r>
                      <w:r>
                        <w:instrText>www</w:instrText>
                      </w:r>
                      <w:r w:rsidRPr="00B83D06">
                        <w:rPr>
                          <w:lang w:val="ru-RU"/>
                          <w:rPrChange w:id="34" w:author="Krotov Aretm" w:date="2020-10-11T21:13:00Z">
                            <w:rPr/>
                          </w:rPrChange>
                        </w:rPr>
                        <w:instrText>.</w:instrText>
                      </w:r>
                      <w:r>
                        <w:instrText>odd</w:instrText>
                      </w:r>
                      <w:r w:rsidRPr="00B83D06">
                        <w:rPr>
                          <w:lang w:val="ru-RU"/>
                          <w:rPrChange w:id="35" w:author="Krotov Aretm" w:date="2020-10-11T21:13:00Z">
                            <w:rPr/>
                          </w:rPrChange>
                        </w:rPr>
                        <w:instrText>-</w:instrText>
                      </w:r>
                      <w:r>
                        <w:instrText>e</w:instrText>
                      </w:r>
                      <w:r w:rsidRPr="00B83D06">
                        <w:rPr>
                          <w:lang w:val="ru-RU"/>
                          <w:rPrChange w:id="36" w:author="Krotov Aretm" w:date="2020-10-11T21:13:00Z">
                            <w:rPr/>
                          </w:rPrChange>
                        </w:rPr>
                        <w:instrText>.</w:instrText>
                      </w:r>
                      <w:r>
                        <w:instrText>com</w:instrText>
                      </w:r>
                      <w:r w:rsidRPr="00B83D06">
                        <w:rPr>
                          <w:lang w:val="ru-RU"/>
                          <w:rPrChange w:id="37" w:author="Krotov Aretm" w:date="2020-10-11T21:13:00Z">
                            <w:rPr/>
                          </w:rPrChange>
                        </w:rPr>
                        <w:instrText xml:space="preserve">" </w:instrText>
                      </w:r>
                      <w:r>
                        <w:fldChar w:fldCharType="separate"/>
                      </w:r>
                      <w:r>
                        <w:rPr>
                          <w:rStyle w:val="Hyperlink1"/>
                          <w:rFonts w:ascii="Century Schoolbook" w:hAnsi="Century Schoolbook"/>
                        </w:rPr>
                        <w:t>www</w:t>
                      </w:r>
                      <w:r w:rsidRPr="00CB2F19">
                        <w:rPr>
                          <w:rStyle w:val="Hyperlink1"/>
                          <w:rFonts w:ascii="Century Schoolbook" w:hAnsi="Century Schoolbook"/>
                          <w:lang w:val="ru-RU"/>
                        </w:rPr>
                        <w:t>.</w:t>
                      </w:r>
                      <w:r>
                        <w:rPr>
                          <w:rStyle w:val="Hyperlink1"/>
                          <w:rFonts w:ascii="Century Schoolbook" w:hAnsi="Century Schoolbook"/>
                        </w:rPr>
                        <w:t>odd</w:t>
                      </w:r>
                      <w:r w:rsidRPr="00CB2F19">
                        <w:rPr>
                          <w:rStyle w:val="Hyperlink1"/>
                          <w:rFonts w:ascii="Century Schoolbook" w:hAnsi="Century Schoolbook"/>
                          <w:lang w:val="ru-RU"/>
                        </w:rPr>
                        <w:t>-</w:t>
                      </w:r>
                      <w:r>
                        <w:rPr>
                          <w:rStyle w:val="Hyperlink1"/>
                          <w:rFonts w:ascii="Century Schoolbook" w:hAnsi="Century Schoolbook"/>
                        </w:rPr>
                        <w:t>e</w:t>
                      </w:r>
                      <w:r w:rsidRPr="00CB2F19">
                        <w:rPr>
                          <w:rStyle w:val="Hyperlink1"/>
                          <w:rFonts w:ascii="Century Schoolbook" w:hAnsi="Century Schoolbook"/>
                          <w:lang w:val="ru-RU"/>
                        </w:rPr>
                        <w:t>.</w:t>
                      </w:r>
                      <w:r>
                        <w:rPr>
                          <w:rStyle w:val="Hyperlink1"/>
                          <w:rFonts w:ascii="Century Schoolbook" w:hAnsi="Century Schoolbook"/>
                        </w:rPr>
                        <w:t>com</w:t>
                      </w:r>
                      <w:r>
                        <w:rPr>
                          <w:rStyle w:val="Hyperlink1"/>
                          <w:rFonts w:ascii="Century Schoolbook" w:hAnsi="Century Schoolbook"/>
                        </w:rPr>
                        <w:fldChar w:fldCharType="end"/>
                      </w:r>
                    </w:p>
                  </w:txbxContent>
                </v:textbox>
                <w10:wrap type="square" anchorx="page" anchory="page"/>
              </v:shape>
            </w:pict>
          </mc:Fallback>
        </mc:AlternateContent>
      </w:r>
      <w:r w:rsidR="00BD6D2C">
        <w:rPr>
          <w:noProof/>
        </w:rPr>
        <w:drawing>
          <wp:anchor distT="152400" distB="152400" distL="152400" distR="152400" simplePos="0" relativeHeight="251669504" behindDoc="0" locked="0" layoutInCell="1" allowOverlap="1" wp14:anchorId="243D94E2" wp14:editId="69856BFB">
            <wp:simplePos x="0" y="0"/>
            <wp:positionH relativeFrom="page">
              <wp:posOffset>-50800</wp:posOffset>
            </wp:positionH>
            <wp:positionV relativeFrom="page">
              <wp:posOffset>93827600</wp:posOffset>
            </wp:positionV>
            <wp:extent cx="7556501" cy="2071085"/>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Figure 4 - Sprint Backlog.png"/>
                    <pic:cNvPicPr>
                      <a:picLocks noChangeAspect="1"/>
                    </pic:cNvPicPr>
                  </pic:nvPicPr>
                  <pic:blipFill>
                    <a:blip r:embed="rId11"/>
                    <a:stretch>
                      <a:fillRect/>
                    </a:stretch>
                  </pic:blipFill>
                  <pic:spPr>
                    <a:xfrm>
                      <a:off x="0" y="0"/>
                      <a:ext cx="7556501" cy="2071085"/>
                    </a:xfrm>
                    <a:prstGeom prst="rect">
                      <a:avLst/>
                    </a:prstGeom>
                    <a:ln w="12700" cap="flat">
                      <a:noFill/>
                      <a:miter lim="400000"/>
                    </a:ln>
                    <a:effectLst/>
                  </pic:spPr>
                </pic:pic>
              </a:graphicData>
            </a:graphic>
          </wp:anchor>
        </w:drawing>
      </w:r>
      <w:r w:rsidR="00BD6D2C">
        <w:rPr>
          <w:rFonts w:ascii="Garamond" w:hAnsi="Garamond"/>
          <w:sz w:val="22"/>
          <w:szCs w:val="22"/>
        </w:rPr>
        <w:t xml:space="preserve">A note to readers: There </w:t>
      </w:r>
      <w:proofErr w:type="gramStart"/>
      <w:r w:rsidR="00BD6D2C">
        <w:rPr>
          <w:rFonts w:ascii="Garamond" w:hAnsi="Garamond"/>
          <w:sz w:val="22"/>
          <w:szCs w:val="22"/>
        </w:rPr>
        <w:t>are</w:t>
      </w:r>
      <w:proofErr w:type="gramEnd"/>
      <w:r w:rsidR="00BD6D2C">
        <w:rPr>
          <w:rFonts w:ascii="Garamond" w:hAnsi="Garamond"/>
          <w:sz w:val="22"/>
          <w:szCs w:val="22"/>
        </w:rPr>
        <w:t xml:space="preserve"> many concise descriptions of Scrum available online, and this primer aims </w:t>
      </w:r>
    </w:p>
    <w:p w14:paraId="039C3085" w14:textId="5875E090" w:rsidR="00BD6D2C" w:rsidRPr="00BD6D2C" w:rsidRDefault="00BD6D2C">
      <w:pPr>
        <w:pStyle w:val="Default"/>
        <w:tabs>
          <w:tab w:val="left" w:pos="360"/>
        </w:tabs>
        <w:jc w:val="both"/>
        <w:rPr>
          <w:rFonts w:ascii="Garamond" w:hAnsi="Garamond"/>
          <w:sz w:val="22"/>
          <w:szCs w:val="22"/>
          <w:lang w:val="ru-RU"/>
        </w:rPr>
      </w:pPr>
      <w:r w:rsidRPr="00BD6D2C">
        <w:rPr>
          <w:rFonts w:ascii="Garamond" w:hAnsi="Garamond"/>
          <w:sz w:val="22"/>
          <w:szCs w:val="22"/>
          <w:lang w:val="ru-RU"/>
        </w:rPr>
        <w:lastRenderedPageBreak/>
        <w:t xml:space="preserve">Примечание для читателей: </w:t>
      </w:r>
      <w:r w:rsidR="001E5C75">
        <w:rPr>
          <w:rFonts w:ascii="Garamond" w:hAnsi="Garamond"/>
          <w:sz w:val="22"/>
          <w:szCs w:val="22"/>
          <w:lang w:val="ru-RU"/>
        </w:rPr>
        <w:t xml:space="preserve">Существует </w:t>
      </w:r>
      <w:r w:rsidRPr="00BD6D2C">
        <w:rPr>
          <w:rFonts w:ascii="Garamond" w:hAnsi="Garamond"/>
          <w:sz w:val="22"/>
          <w:szCs w:val="22"/>
          <w:lang w:val="ru-RU"/>
        </w:rPr>
        <w:t xml:space="preserve">много </w:t>
      </w:r>
      <w:r w:rsidR="001E5C75">
        <w:rPr>
          <w:rFonts w:ascii="Garamond" w:hAnsi="Garamond"/>
          <w:sz w:val="22"/>
          <w:szCs w:val="22"/>
          <w:lang w:val="ru-RU"/>
        </w:rPr>
        <w:t xml:space="preserve">кратких </w:t>
      </w:r>
      <w:r w:rsidRPr="00BD6D2C">
        <w:rPr>
          <w:rFonts w:ascii="Garamond" w:hAnsi="Garamond"/>
          <w:sz w:val="22"/>
          <w:szCs w:val="22"/>
          <w:lang w:val="ru-RU"/>
        </w:rPr>
        <w:t>описаний Скрама</w:t>
      </w:r>
      <w:r w:rsidR="001E5C75">
        <w:rPr>
          <w:rFonts w:ascii="Garamond" w:hAnsi="Garamond"/>
          <w:sz w:val="22"/>
          <w:szCs w:val="22"/>
          <w:lang w:val="ru-RU"/>
        </w:rPr>
        <w:t xml:space="preserve"> в сети</w:t>
      </w:r>
      <w:r w:rsidRPr="00BD6D2C">
        <w:rPr>
          <w:rFonts w:ascii="Garamond" w:hAnsi="Garamond"/>
          <w:sz w:val="22"/>
          <w:szCs w:val="22"/>
          <w:lang w:val="ru-RU"/>
        </w:rPr>
        <w:t>, а это руководство для начинающих помогает достичь следующего уровня в понимании практики. Оно не является конечным шагом в изучении Скрама; командам, которые рассматривают возможность перехода на Скрам, рекомендуется вооружиться книгой</w:t>
      </w:r>
      <w:r>
        <w:rPr>
          <w:rFonts w:ascii="Garamond" w:hAnsi="Garamond"/>
          <w:sz w:val="22"/>
          <w:szCs w:val="22"/>
          <w:lang w:val="ru-RU"/>
        </w:rPr>
        <w:t xml:space="preserve"> </w:t>
      </w:r>
      <w:r w:rsidRPr="00BD6D2C">
        <w:rPr>
          <w:rFonts w:ascii="Garamond" w:hAnsi="Garamond"/>
          <w:i/>
          <w:iCs/>
          <w:sz w:val="22"/>
          <w:szCs w:val="22"/>
          <w:lang w:val="ru-RU"/>
        </w:rPr>
        <w:t xml:space="preserve">Скрам. Гибкое управление продуктом и бизнесом </w:t>
      </w:r>
      <w:r w:rsidRPr="00BD6D2C">
        <w:rPr>
          <w:rFonts w:ascii="Garamond" w:hAnsi="Garamond"/>
          <w:sz w:val="22"/>
          <w:szCs w:val="22"/>
          <w:lang w:val="ru-RU"/>
        </w:rPr>
        <w:t xml:space="preserve">Кена Швабера или </w:t>
      </w:r>
      <w:r w:rsidRPr="00BD6D2C">
        <w:rPr>
          <w:rFonts w:ascii="Garamond" w:hAnsi="Garamond"/>
          <w:sz w:val="22"/>
          <w:szCs w:val="22"/>
        </w:rPr>
        <w:t>Scrum</w:t>
      </w:r>
      <w:r w:rsidRPr="00BD6D2C">
        <w:rPr>
          <w:rFonts w:ascii="Garamond" w:hAnsi="Garamond"/>
          <w:sz w:val="22"/>
          <w:szCs w:val="22"/>
          <w:lang w:val="ru-RU"/>
        </w:rPr>
        <w:t xml:space="preserve">. </w:t>
      </w:r>
      <w:r w:rsidRPr="00BD6D2C">
        <w:rPr>
          <w:rFonts w:ascii="Garamond" w:hAnsi="Garamond"/>
          <w:i/>
          <w:iCs/>
          <w:sz w:val="22"/>
          <w:szCs w:val="22"/>
          <w:lang w:val="ru-RU"/>
        </w:rPr>
        <w:t xml:space="preserve">Гибкая разработка ПО </w:t>
      </w:r>
      <w:r w:rsidRPr="00BD6D2C">
        <w:rPr>
          <w:rFonts w:ascii="Garamond" w:hAnsi="Garamond"/>
          <w:sz w:val="22"/>
          <w:szCs w:val="22"/>
          <w:lang w:val="ru-RU"/>
        </w:rPr>
        <w:t xml:space="preserve">Майка Кона, также воспользоваться многими превосходными вариантами обучения и коучинга по Скраму, которые доступны; больше информации вы можете найти на сайте </w:t>
      </w:r>
      <w:proofErr w:type="spellStart"/>
      <w:r w:rsidRPr="00BD6D2C">
        <w:rPr>
          <w:rFonts w:ascii="Garamond" w:hAnsi="Garamond"/>
          <w:sz w:val="22"/>
          <w:szCs w:val="22"/>
        </w:rPr>
        <w:t>scrumalliance</w:t>
      </w:r>
      <w:proofErr w:type="spellEnd"/>
      <w:r w:rsidRPr="00BD6D2C">
        <w:rPr>
          <w:rFonts w:ascii="Garamond" w:hAnsi="Garamond"/>
          <w:sz w:val="22"/>
          <w:szCs w:val="22"/>
          <w:lang w:val="ru-RU"/>
        </w:rPr>
        <w:t>.</w:t>
      </w:r>
      <w:r w:rsidRPr="00BD6D2C">
        <w:rPr>
          <w:rFonts w:ascii="Garamond" w:hAnsi="Garamond"/>
          <w:sz w:val="22"/>
          <w:szCs w:val="22"/>
        </w:rPr>
        <w:t>org</w:t>
      </w:r>
      <w:r w:rsidRPr="00BD6D2C">
        <w:rPr>
          <w:rFonts w:ascii="Garamond" w:hAnsi="Garamond"/>
          <w:sz w:val="22"/>
          <w:szCs w:val="22"/>
          <w:lang w:val="ru-RU"/>
        </w:rPr>
        <w:t>. Выражаем благодарность Кену Шваберу, Джеффу Сазерленду и Майку Кону за их щедрый вклад.</w:t>
      </w:r>
    </w:p>
    <w:p w14:paraId="085025E1" w14:textId="77777777" w:rsidR="00183A57" w:rsidRPr="00CB2F19" w:rsidRDefault="00183A57">
      <w:pPr>
        <w:pStyle w:val="Default"/>
        <w:tabs>
          <w:tab w:val="left" w:pos="360"/>
        </w:tabs>
        <w:jc w:val="both"/>
        <w:rPr>
          <w:rFonts w:ascii="Garamond" w:eastAsia="Garamond" w:hAnsi="Garamond" w:cs="Garamond"/>
          <w:sz w:val="22"/>
          <w:szCs w:val="22"/>
          <w:lang w:val="ru-RU"/>
        </w:rPr>
      </w:pPr>
    </w:p>
    <w:p w14:paraId="05C9E6EF" w14:textId="6AFFBB44" w:rsidR="00183A57" w:rsidRPr="008C67D1" w:rsidRDefault="00BD6D2C" w:rsidP="00BD6D2C">
      <w:pPr>
        <w:pStyle w:val="Default"/>
        <w:tabs>
          <w:tab w:val="left" w:pos="360"/>
        </w:tabs>
        <w:rPr>
          <w:lang w:val="ru-RU"/>
        </w:rPr>
      </w:pPr>
      <w:r w:rsidRPr="00BD6D2C">
        <w:rPr>
          <w:rFonts w:ascii="Garamond" w:hAnsi="Garamond"/>
          <w:sz w:val="22"/>
          <w:szCs w:val="22"/>
          <w:lang w:val="ru-RU"/>
        </w:rPr>
        <w:t xml:space="preserve">Последняя версия </w:t>
      </w:r>
      <w:r w:rsidR="0072504A" w:rsidRPr="00BD6D2C">
        <w:rPr>
          <w:rFonts w:ascii="Garamond" w:hAnsi="Garamond"/>
          <w:sz w:val="22"/>
          <w:szCs w:val="22"/>
          <w:lang w:val="ru-RU"/>
        </w:rPr>
        <w:t xml:space="preserve">Азбуки Скрама </w:t>
      </w:r>
      <w:r w:rsidRPr="00BD6D2C">
        <w:rPr>
          <w:rFonts w:ascii="Garamond" w:hAnsi="Garamond"/>
          <w:sz w:val="22"/>
          <w:szCs w:val="22"/>
          <w:lang w:val="ru-RU"/>
        </w:rPr>
        <w:t>(</w:t>
      </w:r>
      <w:r w:rsidR="0072504A" w:rsidRPr="00BD6D2C">
        <w:rPr>
          <w:rFonts w:ascii="Garamond" w:hAnsi="Garamond"/>
          <w:sz w:val="22"/>
          <w:szCs w:val="22"/>
          <w:lang w:val="ru-RU"/>
        </w:rPr>
        <w:t>Scrum Primer</w:t>
      </w:r>
      <w:r w:rsidRPr="00BD6D2C">
        <w:rPr>
          <w:rFonts w:ascii="Garamond" w:hAnsi="Garamond"/>
          <w:sz w:val="22"/>
          <w:szCs w:val="22"/>
          <w:lang w:val="ru-RU"/>
        </w:rPr>
        <w:t xml:space="preserve">) расположена по адресу: </w:t>
      </w:r>
      <w:r w:rsidR="00B83D06">
        <w:fldChar w:fldCharType="begin"/>
      </w:r>
      <w:r w:rsidR="00B83D06" w:rsidRPr="00B83D06">
        <w:rPr>
          <w:lang w:val="ru-RU"/>
          <w:rPrChange w:id="38" w:author="Krotov Aretm" w:date="2020-10-11T21:13:00Z">
            <w:rPr/>
          </w:rPrChange>
        </w:rPr>
        <w:instrText xml:space="preserve"> </w:instrText>
      </w:r>
      <w:r w:rsidR="00B83D06">
        <w:instrText>HYPERLINK</w:instrText>
      </w:r>
      <w:r w:rsidR="00B83D06" w:rsidRPr="00B83D06">
        <w:rPr>
          <w:lang w:val="ru-RU"/>
          <w:rPrChange w:id="39" w:author="Krotov Aretm" w:date="2020-10-11T21:13:00Z">
            <w:rPr/>
          </w:rPrChange>
        </w:rPr>
        <w:instrText xml:space="preserve"> "</w:instrText>
      </w:r>
      <w:r w:rsidR="00B83D06">
        <w:instrText>http</w:instrText>
      </w:r>
      <w:r w:rsidR="00B83D06" w:rsidRPr="00B83D06">
        <w:rPr>
          <w:lang w:val="ru-RU"/>
          <w:rPrChange w:id="40" w:author="Krotov Aretm" w:date="2020-10-11T21:13:00Z">
            <w:rPr/>
          </w:rPrChange>
        </w:rPr>
        <w:instrText>://</w:instrText>
      </w:r>
      <w:r w:rsidR="00B83D06">
        <w:instrText>www</w:instrText>
      </w:r>
      <w:r w:rsidR="00B83D06" w:rsidRPr="00B83D06">
        <w:rPr>
          <w:lang w:val="ru-RU"/>
          <w:rPrChange w:id="41" w:author="Krotov Aretm" w:date="2020-10-11T21:13:00Z">
            <w:rPr/>
          </w:rPrChange>
        </w:rPr>
        <w:instrText>.</w:instrText>
      </w:r>
      <w:r w:rsidR="00B83D06">
        <w:instrText>infoq</w:instrText>
      </w:r>
      <w:r w:rsidR="00B83D06" w:rsidRPr="00B83D06">
        <w:rPr>
          <w:lang w:val="ru-RU"/>
          <w:rPrChange w:id="42" w:author="Krotov Aretm" w:date="2020-10-11T21:13:00Z">
            <w:rPr/>
          </w:rPrChange>
        </w:rPr>
        <w:instrText>.</w:instrText>
      </w:r>
      <w:r w:rsidR="00B83D06">
        <w:instrText>com</w:instrText>
      </w:r>
      <w:r w:rsidR="00B83D06" w:rsidRPr="00B83D06">
        <w:rPr>
          <w:lang w:val="ru-RU"/>
          <w:rPrChange w:id="43" w:author="Krotov Aretm" w:date="2020-10-11T21:13:00Z">
            <w:rPr/>
          </w:rPrChange>
        </w:rPr>
        <w:instrText>/</w:instrText>
      </w:r>
      <w:r w:rsidR="00B83D06">
        <w:instrText>minibooks</w:instrText>
      </w:r>
      <w:r w:rsidR="00B83D06" w:rsidRPr="00B83D06">
        <w:rPr>
          <w:lang w:val="ru-RU"/>
          <w:rPrChange w:id="44" w:author="Krotov Aretm" w:date="2020-10-11T21:13:00Z">
            <w:rPr/>
          </w:rPrChange>
        </w:rPr>
        <w:instrText>/</w:instrText>
      </w:r>
      <w:r w:rsidR="00B83D06">
        <w:instrText>Scrum</w:instrText>
      </w:r>
      <w:r w:rsidR="00B83D06" w:rsidRPr="00B83D06">
        <w:rPr>
          <w:lang w:val="ru-RU"/>
          <w:rPrChange w:id="45" w:author="Krotov Aretm" w:date="2020-10-11T21:13:00Z">
            <w:rPr/>
          </w:rPrChange>
        </w:rPr>
        <w:instrText>_</w:instrText>
      </w:r>
      <w:r w:rsidR="00B83D06">
        <w:instrText>Primer</w:instrText>
      </w:r>
      <w:r w:rsidR="00B83D06" w:rsidRPr="00B83D06">
        <w:rPr>
          <w:lang w:val="ru-RU"/>
          <w:rPrChange w:id="46" w:author="Krotov Aretm" w:date="2020-10-11T21:13:00Z">
            <w:rPr/>
          </w:rPrChange>
        </w:rPr>
        <w:instrText xml:space="preserve">" </w:instrText>
      </w:r>
      <w:r w:rsidR="00B83D06">
        <w:fldChar w:fldCharType="separate"/>
      </w:r>
      <w:r>
        <w:rPr>
          <w:rStyle w:val="Hyperlink0"/>
        </w:rPr>
        <w:t>http</w:t>
      </w:r>
      <w:r w:rsidRPr="00BD6D2C">
        <w:rPr>
          <w:rStyle w:val="Hyperlink0"/>
          <w:lang w:val="ru-RU"/>
        </w:rPr>
        <w:t>://</w:t>
      </w:r>
      <w:r>
        <w:rPr>
          <w:rStyle w:val="Hyperlink0"/>
        </w:rPr>
        <w:t>www</w:t>
      </w:r>
      <w:r w:rsidRPr="00BD6D2C">
        <w:rPr>
          <w:rStyle w:val="Hyperlink0"/>
          <w:lang w:val="ru-RU"/>
        </w:rPr>
        <w:t>.</w:t>
      </w:r>
      <w:proofErr w:type="spellStart"/>
      <w:r>
        <w:rPr>
          <w:rStyle w:val="Hyperlink0"/>
        </w:rPr>
        <w:t>infoq</w:t>
      </w:r>
      <w:proofErr w:type="spellEnd"/>
      <w:r w:rsidRPr="00BD6D2C">
        <w:rPr>
          <w:rStyle w:val="Hyperlink0"/>
          <w:lang w:val="ru-RU"/>
        </w:rPr>
        <w:t>.</w:t>
      </w:r>
      <w:r>
        <w:rPr>
          <w:rStyle w:val="Hyperlink0"/>
        </w:rPr>
        <w:t>com</w:t>
      </w:r>
      <w:r w:rsidRPr="00BD6D2C">
        <w:rPr>
          <w:rStyle w:val="Hyperlink0"/>
          <w:lang w:val="ru-RU"/>
        </w:rPr>
        <w:t>/</w:t>
      </w:r>
      <w:proofErr w:type="spellStart"/>
      <w:r>
        <w:rPr>
          <w:rStyle w:val="Hyperlink0"/>
        </w:rPr>
        <w:t>minibooks</w:t>
      </w:r>
      <w:proofErr w:type="spellEnd"/>
      <w:r w:rsidRPr="00BD6D2C">
        <w:rPr>
          <w:rStyle w:val="Hyperlink0"/>
          <w:lang w:val="ru-RU"/>
        </w:rPr>
        <w:t>/</w:t>
      </w:r>
      <w:r>
        <w:rPr>
          <w:rStyle w:val="Hyperlink0"/>
        </w:rPr>
        <w:t>Scrum</w:t>
      </w:r>
      <w:r w:rsidRPr="00BD6D2C">
        <w:rPr>
          <w:rStyle w:val="Hyperlink0"/>
          <w:lang w:val="ru-RU"/>
        </w:rPr>
        <w:t>_</w:t>
      </w:r>
      <w:r>
        <w:rPr>
          <w:rStyle w:val="Hyperlink0"/>
        </w:rPr>
        <w:t>Primer</w:t>
      </w:r>
      <w:r w:rsidR="00B83D06">
        <w:rPr>
          <w:rStyle w:val="Hyperlink0"/>
        </w:rPr>
        <w:fldChar w:fldCharType="end"/>
      </w:r>
    </w:p>
    <w:p w14:paraId="1013B9A0" w14:textId="77777777" w:rsidR="00BD6D2C" w:rsidRPr="00BD6D2C" w:rsidRDefault="00BD6D2C" w:rsidP="00BD6D2C">
      <w:pPr>
        <w:pStyle w:val="Default"/>
        <w:tabs>
          <w:tab w:val="left" w:pos="360"/>
        </w:tabs>
        <w:rPr>
          <w:lang w:val="ru-RU"/>
        </w:rPr>
      </w:pPr>
    </w:p>
    <w:p w14:paraId="4348245D" w14:textId="0FDF7D08" w:rsidR="00242A29" w:rsidRPr="00367229" w:rsidRDefault="00BD6D2C" w:rsidP="00367229">
      <w:pPr>
        <w:pStyle w:val="Default"/>
        <w:tabs>
          <w:tab w:val="left" w:pos="360"/>
        </w:tabs>
        <w:rPr>
          <w:rFonts w:ascii="Garamond" w:hAnsi="Garamond"/>
          <w:sz w:val="22"/>
          <w:szCs w:val="22"/>
          <w:lang w:val="ru-RU"/>
        </w:rPr>
      </w:pPr>
      <w:r w:rsidRPr="00BD6D2C">
        <w:rPr>
          <w:rFonts w:ascii="Garamond" w:eastAsia="Garamond" w:hAnsi="Garamond" w:cs="Garamond"/>
          <w:sz w:val="22"/>
          <w:szCs w:val="22"/>
          <w:lang w:val="ru-RU"/>
        </w:rPr>
        <w:t>Переводы можно найти по адресу:</w:t>
      </w:r>
      <w:r w:rsidRPr="00BD6D2C">
        <w:rPr>
          <w:rFonts w:ascii="Garamond" w:hAnsi="Garamond"/>
          <w:sz w:val="22"/>
          <w:szCs w:val="22"/>
          <w:lang w:val="ru-RU"/>
        </w:rPr>
        <w:t xml:space="preserve"> </w:t>
      </w:r>
      <w:r w:rsidR="008A5E29">
        <w:fldChar w:fldCharType="begin"/>
      </w:r>
      <w:r w:rsidR="008A5E29" w:rsidRPr="001E5C75">
        <w:rPr>
          <w:lang w:val="ru-RU"/>
          <w:rPrChange w:id="47" w:author="Пользователь" w:date="2020-10-08T12:52:00Z">
            <w:rPr/>
          </w:rPrChange>
        </w:rPr>
        <w:instrText xml:space="preserve"> </w:instrText>
      </w:r>
      <w:r w:rsidR="008A5E29">
        <w:instrText>HYPERLINK</w:instrText>
      </w:r>
      <w:r w:rsidR="008A5E29" w:rsidRPr="001E5C75">
        <w:rPr>
          <w:lang w:val="ru-RU"/>
          <w:rPrChange w:id="48" w:author="Пользователь" w:date="2020-10-08T12:52:00Z">
            <w:rPr/>
          </w:rPrChange>
        </w:rPr>
        <w:instrText xml:space="preserve"> "</w:instrText>
      </w:r>
      <w:r w:rsidR="008A5E29">
        <w:instrText>http</w:instrText>
      </w:r>
      <w:r w:rsidR="008A5E29" w:rsidRPr="001E5C75">
        <w:rPr>
          <w:lang w:val="ru-RU"/>
          <w:rPrChange w:id="49" w:author="Пользователь" w:date="2020-10-08T12:52:00Z">
            <w:rPr/>
          </w:rPrChange>
        </w:rPr>
        <w:instrText>://</w:instrText>
      </w:r>
      <w:r w:rsidR="008A5E29">
        <w:instrText>www</w:instrText>
      </w:r>
      <w:r w:rsidR="008A5E29" w:rsidRPr="001E5C75">
        <w:rPr>
          <w:lang w:val="ru-RU"/>
          <w:rPrChange w:id="50" w:author="Пользователь" w:date="2020-10-08T12:52:00Z">
            <w:rPr/>
          </w:rPrChange>
        </w:rPr>
        <w:instrText>.</w:instrText>
      </w:r>
      <w:r w:rsidR="008A5E29">
        <w:instrText>scrumprimer</w:instrText>
      </w:r>
      <w:r w:rsidR="008A5E29" w:rsidRPr="001E5C75">
        <w:rPr>
          <w:lang w:val="ru-RU"/>
          <w:rPrChange w:id="51" w:author="Пользователь" w:date="2020-10-08T12:52:00Z">
            <w:rPr/>
          </w:rPrChange>
        </w:rPr>
        <w:instrText>.</w:instrText>
      </w:r>
      <w:r w:rsidR="008A5E29">
        <w:instrText>org</w:instrText>
      </w:r>
      <w:r w:rsidR="008A5E29" w:rsidRPr="001E5C75">
        <w:rPr>
          <w:lang w:val="ru-RU"/>
          <w:rPrChange w:id="52" w:author="Пользователь" w:date="2020-10-08T12:52:00Z">
            <w:rPr/>
          </w:rPrChange>
        </w:rPr>
        <w:instrText xml:space="preserve">" </w:instrText>
      </w:r>
      <w:r w:rsidR="008A5E29">
        <w:fldChar w:fldCharType="separate"/>
      </w:r>
      <w:r>
        <w:rPr>
          <w:rStyle w:val="Hyperlink0"/>
        </w:rPr>
        <w:t>http</w:t>
      </w:r>
      <w:r w:rsidRPr="00BD6D2C">
        <w:rPr>
          <w:rStyle w:val="Hyperlink0"/>
          <w:lang w:val="ru-RU"/>
        </w:rPr>
        <w:t>://</w:t>
      </w:r>
      <w:r>
        <w:rPr>
          <w:rStyle w:val="Hyperlink0"/>
        </w:rPr>
        <w:t>www</w:t>
      </w:r>
      <w:r w:rsidRPr="00BD6D2C">
        <w:rPr>
          <w:rStyle w:val="Hyperlink0"/>
          <w:lang w:val="ru-RU"/>
        </w:rPr>
        <w:t>.</w:t>
      </w:r>
      <w:proofErr w:type="spellStart"/>
      <w:r>
        <w:rPr>
          <w:rStyle w:val="Hyperlink0"/>
        </w:rPr>
        <w:t>scrumprimer</w:t>
      </w:r>
      <w:proofErr w:type="spellEnd"/>
      <w:r w:rsidRPr="00BD6D2C">
        <w:rPr>
          <w:rStyle w:val="Hyperlink0"/>
          <w:lang w:val="ru-RU"/>
        </w:rPr>
        <w:t>.</w:t>
      </w:r>
      <w:r>
        <w:rPr>
          <w:rStyle w:val="Hyperlink0"/>
        </w:rPr>
        <w:t>org</w:t>
      </w:r>
      <w:r w:rsidR="008A5E29">
        <w:rPr>
          <w:rStyle w:val="Hyperlink0"/>
        </w:rPr>
        <w:fldChar w:fldCharType="end"/>
      </w:r>
      <w:r w:rsidRPr="00BD6D2C">
        <w:rPr>
          <w:rFonts w:ascii="Garamond" w:hAnsi="Garamond"/>
          <w:sz w:val="22"/>
          <w:szCs w:val="22"/>
          <w:lang w:val="ru-RU"/>
        </w:rPr>
        <w:t>/</w:t>
      </w:r>
      <w:r w:rsidRPr="00BD6D2C">
        <w:rPr>
          <w:rFonts w:ascii="Arial Unicode MS" w:hAnsi="Arial Unicode MS"/>
          <w:sz w:val="22"/>
          <w:szCs w:val="22"/>
          <w:lang w:val="ru-RU"/>
        </w:rPr>
        <w:br/>
      </w:r>
    </w:p>
    <w:p w14:paraId="6245356C" w14:textId="72084B92" w:rsidR="00183A57" w:rsidRPr="00BD6D2C" w:rsidRDefault="00BD6D2C" w:rsidP="00242A29">
      <w:pPr>
        <w:pStyle w:val="Default"/>
        <w:tabs>
          <w:tab w:val="left" w:pos="360"/>
        </w:tabs>
        <w:jc w:val="center"/>
        <w:rPr>
          <w:lang w:val="ru-RU"/>
        </w:rPr>
      </w:pPr>
      <w:r w:rsidRPr="00BD6D2C">
        <w:rPr>
          <w:rFonts w:ascii="Garamond" w:hAnsi="Garamond"/>
          <w:b/>
          <w:bCs/>
          <w:sz w:val="22"/>
          <w:szCs w:val="22"/>
          <w:lang w:val="ru-RU"/>
        </w:rPr>
        <w:t>© 2012 Пит Димер, Габриель Бенефилд, Кр</w:t>
      </w:r>
      <w:r>
        <w:rPr>
          <w:rFonts w:ascii="Garamond" w:hAnsi="Garamond"/>
          <w:b/>
          <w:bCs/>
          <w:sz w:val="22"/>
          <w:szCs w:val="22"/>
          <w:lang w:val="ru-RU"/>
        </w:rPr>
        <w:t>э</w:t>
      </w:r>
      <w:r w:rsidRPr="00BD6D2C">
        <w:rPr>
          <w:rFonts w:ascii="Garamond" w:hAnsi="Garamond"/>
          <w:b/>
          <w:bCs/>
          <w:sz w:val="22"/>
          <w:szCs w:val="22"/>
          <w:lang w:val="ru-RU"/>
        </w:rPr>
        <w:t>г Ларман, Бас Водди</w:t>
      </w:r>
      <w:r w:rsidRPr="00BD6D2C">
        <w:rPr>
          <w:rFonts w:ascii="Arial Unicode MS" w:hAnsi="Arial Unicode MS"/>
          <w:sz w:val="22"/>
          <w:szCs w:val="22"/>
          <w:lang w:val="ru-RU"/>
        </w:rPr>
        <w:br w:type="page"/>
      </w:r>
    </w:p>
    <w:p w14:paraId="24027908" w14:textId="77777777" w:rsidR="008C67D1" w:rsidRPr="00F16BB6" w:rsidRDefault="008C67D1">
      <w:pPr>
        <w:pStyle w:val="Heading1"/>
        <w:rPr>
          <w:lang w:val="ru-RU"/>
        </w:rPr>
        <w:pPrChange w:id="53" w:author="Пользователь" w:date="2020-10-10T14:39:00Z">
          <w:pPr>
            <w:pStyle w:val="Textbody"/>
          </w:pPr>
        </w:pPrChange>
      </w:pPr>
      <w:r w:rsidRPr="00E40F72">
        <w:rPr>
          <w:lang w:val="ru-RU"/>
        </w:rPr>
        <w:lastRenderedPageBreak/>
        <w:t xml:space="preserve">За </w:t>
      </w:r>
      <w:r w:rsidRPr="00F83BEB">
        <w:rPr>
          <w:lang w:val="ru-RU"/>
        </w:rPr>
        <w:t>Пределами</w:t>
      </w:r>
      <w:r w:rsidRPr="003E2AE0">
        <w:rPr>
          <w:lang w:val="ru-RU"/>
        </w:rPr>
        <w:t xml:space="preserve"> Традиционной Разработки</w:t>
      </w:r>
    </w:p>
    <w:p w14:paraId="2CB236BC" w14:textId="77777777" w:rsidR="00791920" w:rsidRPr="00E40F72" w:rsidRDefault="008C67D1">
      <w:pPr>
        <w:pStyle w:val="Default"/>
        <w:tabs>
          <w:tab w:val="left" w:pos="360"/>
        </w:tabs>
        <w:spacing w:before="120" w:after="80"/>
        <w:jc w:val="both"/>
        <w:rPr>
          <w:sz w:val="22"/>
          <w:szCs w:val="22"/>
          <w:lang w:val="ru-RU"/>
        </w:rPr>
        <w:pPrChange w:id="54" w:author="Пользователь" w:date="2020-10-10T14:39:00Z">
          <w:pPr>
            <w:pStyle w:val="Heading1"/>
          </w:pPr>
        </w:pPrChange>
      </w:pPr>
      <w:r w:rsidRPr="00E40F72">
        <w:rPr>
          <w:rFonts w:ascii="Garamond" w:hAnsi="Garamond"/>
          <w:sz w:val="22"/>
          <w:szCs w:val="22"/>
          <w:lang w:val="ru-RU"/>
        </w:rPr>
        <w:t xml:space="preserve">Традиционная разработка программного обеспечения </w:t>
      </w:r>
      <w:r w:rsidRPr="00E40F72">
        <w:rPr>
          <w:rFonts w:ascii="Garamond" w:hAnsi="Garamond"/>
          <w:sz w:val="22"/>
          <w:szCs w:val="22"/>
          <w:lang w:val="ru-RU"/>
          <w:rPrChange w:id="55" w:author="Пользователь" w:date="2020-10-10T14:39:00Z">
            <w:rPr>
              <w:b w:val="0"/>
              <w:bCs w:val="0"/>
              <w:sz w:val="22"/>
              <w:szCs w:val="22"/>
            </w:rPr>
          </w:rPrChange>
        </w:rPr>
        <w:t>c</w:t>
      </w:r>
      <w:r w:rsidRPr="00E40F72">
        <w:rPr>
          <w:rFonts w:ascii="Garamond" w:hAnsi="Garamond"/>
          <w:sz w:val="22"/>
          <w:szCs w:val="22"/>
          <w:lang w:val="ru-RU"/>
        </w:rPr>
        <w:t xml:space="preserve"> однофункциональными подразделениями, с запаздывающей и слабой обратной связью, предварительным прогнозным планированием на начальном этапе и последовательным переходом начиная с анализа и до тестирования не очень успешна в сегодняшнем нестабильном мире. Такой подход задерживает получение обратной связи, обучение и потенциальный возврат от инвестиций из-за отсутствия реального работающего программного обеспечения до конца игры, вызывая отсутствие прозрачности, отсутствие возможности улучшать, снижение гибкости, увеличение технических и бизнес рисков.</w:t>
      </w:r>
    </w:p>
    <w:p w14:paraId="304B391F" w14:textId="6B1200B6" w:rsidR="008C67D1" w:rsidRPr="00E40F72" w:rsidRDefault="008C67D1">
      <w:pPr>
        <w:pStyle w:val="Default"/>
        <w:tabs>
          <w:tab w:val="left" w:pos="360"/>
        </w:tabs>
        <w:spacing w:before="120" w:after="80"/>
        <w:jc w:val="both"/>
        <w:rPr>
          <w:sz w:val="22"/>
          <w:szCs w:val="22"/>
          <w:lang w:val="ru-RU"/>
        </w:rPr>
        <w:pPrChange w:id="56" w:author="Пользователь" w:date="2020-10-10T14:39:00Z">
          <w:pPr>
            <w:pStyle w:val="Heading1"/>
          </w:pPr>
        </w:pPrChange>
      </w:pPr>
      <w:r w:rsidRPr="00E40F72">
        <w:rPr>
          <w:rFonts w:ascii="Garamond" w:hAnsi="Garamond"/>
          <w:sz w:val="22"/>
          <w:szCs w:val="22"/>
          <w:lang w:val="ru-RU"/>
        </w:rPr>
        <w:t xml:space="preserve">Альтернатива - кросс-функциональные команды с итеративной разработкой - также существуют уже несколько десятилетий, но не так широко распространены, как традиционная модель. </w:t>
      </w:r>
    </w:p>
    <w:p w14:paraId="67349DEE" w14:textId="77777777" w:rsidR="008C67D1" w:rsidRPr="00E40F72" w:rsidRDefault="008C67D1">
      <w:pPr>
        <w:pStyle w:val="Default"/>
        <w:tabs>
          <w:tab w:val="left" w:pos="360"/>
        </w:tabs>
        <w:spacing w:before="120" w:after="80"/>
        <w:jc w:val="both"/>
        <w:rPr>
          <w:sz w:val="22"/>
          <w:szCs w:val="22"/>
          <w:lang w:val="ru-RU"/>
        </w:rPr>
        <w:pPrChange w:id="57" w:author="Пользователь" w:date="2020-10-10T14:39:00Z">
          <w:pPr>
            <w:pStyle w:val="Heading1"/>
          </w:pPr>
        </w:pPrChange>
      </w:pPr>
      <w:r w:rsidRPr="00E40F72">
        <w:rPr>
          <w:rFonts w:ascii="Garamond" w:hAnsi="Garamond"/>
          <w:sz w:val="22"/>
          <w:szCs w:val="22"/>
          <w:lang w:val="ru-RU"/>
        </w:rPr>
        <w:t>Скрам объединяет проверенные концепции разработки продуктов в простую структуру, в том числе: настоящие команды, кросс-функциональные команды, самоуправляемые команды, короткие петли обратной связи в полных циклах разработки и снижение стоимости изменений. Эти концепции повышают гибкость и обратную связь, обеспечивают более раннюю окупаемость инвестиций и снижают риски.</w:t>
      </w:r>
    </w:p>
    <w:p w14:paraId="36F521B1" w14:textId="088B71A8" w:rsidR="008C67D1" w:rsidRPr="00CB2F19" w:rsidRDefault="00CB2F19" w:rsidP="00CB2F19">
      <w:pPr>
        <w:pStyle w:val="Heading1"/>
        <w:rPr>
          <w:lang w:val="ru-RU"/>
        </w:rPr>
      </w:pPr>
      <w:r>
        <w:rPr>
          <w:lang w:val="ru-RU"/>
        </w:rPr>
        <w:t>Обзор</w:t>
      </w:r>
    </w:p>
    <w:p w14:paraId="37D0081B" w14:textId="2C1D71AA" w:rsidR="00183A57" w:rsidRPr="008C67D1" w:rsidRDefault="008C67D1">
      <w:pPr>
        <w:pStyle w:val="Default"/>
        <w:tabs>
          <w:tab w:val="left" w:pos="360"/>
        </w:tabs>
        <w:spacing w:before="120" w:after="80"/>
        <w:jc w:val="both"/>
        <w:rPr>
          <w:rFonts w:ascii="Garamond" w:eastAsia="Garamond" w:hAnsi="Garamond" w:cs="Garamond"/>
          <w:sz w:val="22"/>
          <w:szCs w:val="22"/>
          <w:lang w:val="ru-RU"/>
        </w:rPr>
      </w:pPr>
      <w:r w:rsidRPr="008C67D1">
        <w:rPr>
          <w:rFonts w:ascii="Garamond" w:hAnsi="Garamond"/>
          <w:sz w:val="22"/>
          <w:szCs w:val="22"/>
          <w:lang w:val="ru-RU"/>
        </w:rPr>
        <w:t xml:space="preserve">Скрам - фреймворк разработки, в котором кросс-функциональные команды разрабатывают продукты или проекты в итеративно-инкрементальном стиле. Он структурирует процесс разработки в циклы, называемые </w:t>
      </w:r>
      <w:r w:rsidRPr="008C67D1">
        <w:rPr>
          <w:rFonts w:ascii="Garamond" w:hAnsi="Garamond"/>
          <w:b/>
          <w:bCs/>
          <w:sz w:val="22"/>
          <w:szCs w:val="22"/>
          <w:lang w:val="ru-RU"/>
        </w:rPr>
        <w:t>Спринтам</w:t>
      </w:r>
      <w:r w:rsidRPr="008C67D1">
        <w:rPr>
          <w:rFonts w:ascii="Garamond" w:hAnsi="Garamond"/>
          <w:sz w:val="22"/>
          <w:szCs w:val="22"/>
          <w:lang w:val="ru-RU"/>
        </w:rPr>
        <w:t xml:space="preserve">. Эти итерации не могут быть длиннее четырёх недель (обычно две недели), и идут одна за одной без остановки. Спринты </w:t>
      </w:r>
      <w:r w:rsidRPr="008C67D1">
        <w:rPr>
          <w:rFonts w:ascii="Garamond" w:hAnsi="Garamond"/>
          <w:i/>
          <w:iCs/>
          <w:sz w:val="22"/>
          <w:szCs w:val="22"/>
          <w:lang w:val="ru-RU"/>
        </w:rPr>
        <w:t>ограничены по времени</w:t>
      </w:r>
      <w:r w:rsidRPr="008C67D1">
        <w:rPr>
          <w:rFonts w:ascii="Garamond" w:hAnsi="Garamond"/>
          <w:sz w:val="22"/>
          <w:szCs w:val="22"/>
          <w:lang w:val="ru-RU"/>
        </w:rPr>
        <w:t xml:space="preserve"> - они заканчиваются в определённые даты, независимо от того, была ли закончена работа или нет, и </w:t>
      </w:r>
      <w:r w:rsidRPr="008C67D1">
        <w:rPr>
          <w:rFonts w:ascii="Garamond" w:hAnsi="Garamond"/>
          <w:i/>
          <w:iCs/>
          <w:sz w:val="22"/>
          <w:szCs w:val="22"/>
          <w:lang w:val="ru-RU"/>
        </w:rPr>
        <w:t>никогда не продлеваются</w:t>
      </w:r>
      <w:r w:rsidRPr="008C67D1">
        <w:rPr>
          <w:rFonts w:ascii="Garamond" w:hAnsi="Garamond"/>
          <w:sz w:val="22"/>
          <w:szCs w:val="22"/>
          <w:lang w:val="ru-RU"/>
        </w:rPr>
        <w:t xml:space="preserve">. Обычно Скрам-команды выбирают длину Спринта один раз, а затем придерживаются её до того, как внедрят улучшения и смогут её сократить. В начале каждого </w:t>
      </w:r>
      <w:r>
        <w:rPr>
          <w:rFonts w:ascii="Garamond" w:hAnsi="Garamond"/>
          <w:sz w:val="22"/>
          <w:szCs w:val="22"/>
          <w:lang w:val="ru-RU"/>
        </w:rPr>
        <w:t>С</w:t>
      </w:r>
      <w:r w:rsidRPr="008C67D1">
        <w:rPr>
          <w:rFonts w:ascii="Garamond" w:hAnsi="Garamond"/>
          <w:sz w:val="22"/>
          <w:szCs w:val="22"/>
          <w:lang w:val="ru-RU"/>
        </w:rPr>
        <w:t xml:space="preserve">принта </w:t>
      </w:r>
      <w:r w:rsidRPr="008C67D1">
        <w:rPr>
          <w:rFonts w:ascii="Garamond" w:hAnsi="Garamond"/>
          <w:i/>
          <w:iCs/>
          <w:sz w:val="22"/>
          <w:szCs w:val="22"/>
          <w:lang w:val="ru-RU"/>
        </w:rPr>
        <w:t>кросс-функциональная</w:t>
      </w:r>
      <w:r w:rsidRPr="008C67D1">
        <w:rPr>
          <w:rFonts w:ascii="Garamond" w:hAnsi="Garamond"/>
          <w:sz w:val="22"/>
          <w:szCs w:val="22"/>
          <w:lang w:val="ru-RU"/>
        </w:rPr>
        <w:t xml:space="preserve"> </w:t>
      </w:r>
      <w:r w:rsidRPr="008C67D1">
        <w:rPr>
          <w:rFonts w:ascii="Garamond" w:hAnsi="Garamond"/>
          <w:b/>
          <w:bCs/>
          <w:sz w:val="22"/>
          <w:szCs w:val="22"/>
          <w:lang w:val="ru-RU"/>
        </w:rPr>
        <w:t>Команда</w:t>
      </w:r>
      <w:r w:rsidRPr="008C67D1">
        <w:rPr>
          <w:rFonts w:ascii="Garamond" w:hAnsi="Garamond"/>
          <w:sz w:val="22"/>
          <w:szCs w:val="22"/>
          <w:lang w:val="ru-RU"/>
        </w:rPr>
        <w:t xml:space="preserve"> (около 7 человек) выбирает элементы (требования пользователей) из приоритизированного списка. Команда договаривается об общей цели, в которую они верят и могут поставить в конце Спринта, что-то </w:t>
      </w:r>
      <w:r w:rsidR="00B83D06">
        <w:rPr>
          <w:rFonts w:ascii="Garamond" w:hAnsi="Garamond"/>
          <w:sz w:val="22"/>
          <w:szCs w:val="22"/>
          <w:lang w:val="ru-RU"/>
        </w:rPr>
        <w:t xml:space="preserve">осязаемое </w:t>
      </w:r>
      <w:r w:rsidRPr="008C67D1">
        <w:rPr>
          <w:rFonts w:ascii="Garamond" w:hAnsi="Garamond"/>
          <w:sz w:val="22"/>
          <w:szCs w:val="22"/>
          <w:lang w:val="ru-RU"/>
        </w:rPr>
        <w:t>и что будет действительно ”готово”. Во время Спринта новые элементы не могут быть добавлены; Скрам принимает изменения только в следующий Спринт, но текущий короткий Спринт предназначен для достижения небольшой, четкой и относительно стабильной цели. Каждый день Команда собирается ненадолго, чтобы провести инспекцию прогресса и адаптировать следующие шаги, необходимые для завершения оставшейся работы. В конце Спринта Команда проводит его обзор вместе с заинтересованными лицами, демонстрирует то, что готово. Люди получают обратную связь, которая может быть учтена в следующем Спринте. Скрам подчёркивает, что работающий продукт должен быть по-настоящему “готов“ в конце Спринта; в случае с разработкой программного обеспечения это означает, что система интегрирована, полностью протестирована, содержит документацию для конечных пользователей и потенциально готова к поставке. Ключевые роли, артефакты и события приведены на Иллюстрации 1</w:t>
      </w:r>
      <w:r>
        <w:rPr>
          <w:rFonts w:ascii="Garamond" w:hAnsi="Garamond"/>
          <w:sz w:val="22"/>
          <w:szCs w:val="22"/>
          <w:lang w:val="ru-RU"/>
        </w:rPr>
        <w:t>.</w:t>
      </w:r>
    </w:p>
    <w:p w14:paraId="43B4F2D0" w14:textId="77777777" w:rsidR="008C67D1" w:rsidRPr="00CB2F19" w:rsidRDefault="008C67D1">
      <w:pPr>
        <w:pStyle w:val="Caption"/>
        <w:rPr>
          <w:rFonts w:eastAsia="Arial Unicode MS" w:cs="Arial Unicode MS"/>
          <w:lang w:val="ru-RU"/>
        </w:rPr>
      </w:pPr>
    </w:p>
    <w:p w14:paraId="4FAE1E6F" w14:textId="77777777" w:rsidR="008C67D1" w:rsidRPr="00CB2F19" w:rsidRDefault="008C67D1">
      <w:pPr>
        <w:pStyle w:val="Caption"/>
        <w:rPr>
          <w:rFonts w:eastAsia="Arial Unicode MS" w:cs="Arial Unicode MS"/>
          <w:lang w:val="ru-RU"/>
        </w:rPr>
      </w:pPr>
    </w:p>
    <w:p w14:paraId="56655064" w14:textId="77777777" w:rsidR="008C67D1" w:rsidRPr="00CB2F19" w:rsidRDefault="008C67D1">
      <w:pPr>
        <w:pStyle w:val="Caption"/>
        <w:rPr>
          <w:rFonts w:eastAsia="Arial Unicode MS" w:cs="Arial Unicode MS"/>
          <w:lang w:val="ru-RU"/>
        </w:rPr>
      </w:pPr>
    </w:p>
    <w:p w14:paraId="676D52D8" w14:textId="77777777" w:rsidR="008C67D1" w:rsidRPr="00CB2F19" w:rsidRDefault="008C67D1">
      <w:pPr>
        <w:pStyle w:val="Caption"/>
        <w:rPr>
          <w:rFonts w:eastAsia="Arial Unicode MS" w:cs="Arial Unicode MS"/>
          <w:lang w:val="ru-RU"/>
        </w:rPr>
      </w:pPr>
    </w:p>
    <w:p w14:paraId="42D3BBAA" w14:textId="2DC33C1B" w:rsidR="00183A57" w:rsidRPr="00CB2F19" w:rsidRDefault="008C67D1">
      <w:pPr>
        <w:pStyle w:val="Caption"/>
        <w:rPr>
          <w:lang w:val="ru-RU"/>
        </w:rPr>
      </w:pPr>
      <w:r>
        <w:rPr>
          <w:noProof/>
        </w:rPr>
        <w:lastRenderedPageBreak/>
        <w:drawing>
          <wp:inline distT="0" distB="0" distL="0" distR="0" wp14:anchorId="4528A9F8" wp14:editId="46B20077">
            <wp:extent cx="5576570" cy="30607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b="4195"/>
                    <a:stretch/>
                  </pic:blipFill>
                  <pic:spPr bwMode="auto">
                    <a:xfrm>
                      <a:off x="0" y="0"/>
                      <a:ext cx="5576570" cy="3060700"/>
                    </a:xfrm>
                    <a:prstGeom prst="rect">
                      <a:avLst/>
                    </a:prstGeom>
                    <a:noFill/>
                    <a:ln>
                      <a:noFill/>
                    </a:ln>
                    <a:extLst>
                      <a:ext uri="{53640926-AAD7-44D8-BBD7-CCE9431645EC}">
                        <a14:shadowObscured xmlns:a14="http://schemas.microsoft.com/office/drawing/2010/main"/>
                      </a:ext>
                    </a:extLst>
                  </pic:spPr>
                </pic:pic>
              </a:graphicData>
            </a:graphic>
          </wp:inline>
        </w:drawing>
      </w:r>
      <w:r w:rsidRPr="00CB2F19">
        <w:rPr>
          <w:rFonts w:eastAsia="Arial Unicode MS" w:cs="Arial Unicode MS"/>
          <w:lang w:val="ru-RU"/>
        </w:rPr>
        <w:t>Иллюстрация 1. Обзор Скрама</w:t>
      </w:r>
    </w:p>
    <w:p w14:paraId="4FD34A04" w14:textId="011811E4" w:rsidR="00183A57" w:rsidRPr="00CB2F19" w:rsidRDefault="00DF69C9">
      <w:pPr>
        <w:pStyle w:val="Default"/>
        <w:tabs>
          <w:tab w:val="left" w:pos="360"/>
        </w:tabs>
        <w:spacing w:before="120" w:after="80"/>
        <w:jc w:val="both"/>
        <w:rPr>
          <w:sz w:val="22"/>
          <w:szCs w:val="22"/>
          <w:lang w:val="ru-RU"/>
        </w:rPr>
      </w:pPr>
      <w:r w:rsidRPr="00DF69C9">
        <w:rPr>
          <w:rFonts w:ascii="Garamond" w:hAnsi="Garamond"/>
          <w:sz w:val="22"/>
          <w:szCs w:val="22"/>
          <w:lang w:val="ru-RU"/>
        </w:rPr>
        <w:t xml:space="preserve">Важная вещь в Скраме - “инспекция и адаптация”. Поскольку разработка неизбежно связана с обучением, инновациями и неожиданностью, Скрам подчеркивает что нужно вести разработку небольшими шагами, тем самым регулярно инспектировать как конечный продукт, так и эффективность текущих практик, а затем адаптировать продуктовые цели и эти процессные практики. </w:t>
      </w:r>
      <w:r>
        <w:rPr>
          <w:rFonts w:ascii="Garamond" w:hAnsi="Garamond"/>
          <w:i/>
          <w:iCs/>
          <w:sz w:val="22"/>
          <w:szCs w:val="22"/>
          <w:lang w:val="ru-RU"/>
        </w:rPr>
        <w:t>Повторяйте</w:t>
      </w:r>
      <w:r w:rsidRPr="00CB2F19">
        <w:rPr>
          <w:rFonts w:ascii="Garamond" w:hAnsi="Garamond"/>
          <w:i/>
          <w:iCs/>
          <w:sz w:val="22"/>
          <w:szCs w:val="22"/>
          <w:lang w:val="ru-RU"/>
        </w:rPr>
        <w:t xml:space="preserve"> </w:t>
      </w:r>
      <w:r>
        <w:rPr>
          <w:rFonts w:ascii="Garamond" w:hAnsi="Garamond"/>
          <w:i/>
          <w:iCs/>
          <w:sz w:val="22"/>
          <w:szCs w:val="22"/>
          <w:lang w:val="ru-RU"/>
        </w:rPr>
        <w:t>это</w:t>
      </w:r>
      <w:r w:rsidRPr="00CB2F19">
        <w:rPr>
          <w:rFonts w:ascii="Garamond" w:hAnsi="Garamond"/>
          <w:i/>
          <w:iCs/>
          <w:sz w:val="22"/>
          <w:szCs w:val="22"/>
          <w:lang w:val="ru-RU"/>
        </w:rPr>
        <w:t xml:space="preserve"> </w:t>
      </w:r>
      <w:r>
        <w:rPr>
          <w:rFonts w:ascii="Garamond" w:hAnsi="Garamond"/>
          <w:i/>
          <w:iCs/>
          <w:sz w:val="22"/>
          <w:szCs w:val="22"/>
          <w:lang w:val="ru-RU"/>
        </w:rPr>
        <w:t>бесконечно</w:t>
      </w:r>
      <w:r w:rsidR="00BD6D2C" w:rsidRPr="00CB2F19">
        <w:rPr>
          <w:rFonts w:ascii="Garamond" w:hAnsi="Garamond"/>
          <w:sz w:val="22"/>
          <w:szCs w:val="22"/>
          <w:lang w:val="ru-RU"/>
        </w:rPr>
        <w:t>.</w:t>
      </w:r>
    </w:p>
    <w:p w14:paraId="77CB4C73" w14:textId="5EE6E6C6" w:rsidR="00183A57" w:rsidRPr="00B83D06" w:rsidRDefault="00CB2F19">
      <w:pPr>
        <w:pStyle w:val="Heading1"/>
        <w:rPr>
          <w:lang w:val="ru-RU"/>
        </w:rPr>
      </w:pPr>
      <w:r>
        <w:rPr>
          <w:lang w:val="ru-RU"/>
        </w:rPr>
        <w:t>Роли</w:t>
      </w:r>
    </w:p>
    <w:p w14:paraId="4D40BF2E" w14:textId="65E729D3" w:rsidR="00183A57" w:rsidRPr="00185037"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В Скраме всего три роли: Владелец Продукта, Команда и Скрам-мастер. Вместе они известны, как Скрам-команда.</w:t>
      </w:r>
      <w:r w:rsidR="00BD6D2C" w:rsidRPr="00185037">
        <w:rPr>
          <w:rFonts w:ascii="Garamond" w:hAnsi="Garamond"/>
          <w:sz w:val="22"/>
          <w:szCs w:val="22"/>
          <w:lang w:val="ru-RU"/>
        </w:rPr>
        <w:t xml:space="preserve"> </w:t>
      </w:r>
    </w:p>
    <w:p w14:paraId="47F314AA" w14:textId="51145236" w:rsidR="00183A57" w:rsidRPr="00185037"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b/>
          <w:bCs/>
          <w:sz w:val="22"/>
          <w:szCs w:val="22"/>
          <w:lang w:val="ru-RU"/>
        </w:rPr>
        <w:t>Владелец Продукта</w:t>
      </w:r>
      <w:r w:rsidRPr="00185037">
        <w:rPr>
          <w:rFonts w:ascii="Garamond" w:hAnsi="Garamond"/>
          <w:sz w:val="22"/>
          <w:szCs w:val="22"/>
          <w:lang w:val="ru-RU"/>
        </w:rPr>
        <w:t xml:space="preserve"> (</w:t>
      </w:r>
      <w:r w:rsidRPr="00185037">
        <w:rPr>
          <w:rFonts w:ascii="Garamond" w:hAnsi="Garamond"/>
          <w:sz w:val="22"/>
          <w:szCs w:val="22"/>
        </w:rPr>
        <w:t>Product</w:t>
      </w:r>
      <w:r w:rsidRPr="00185037">
        <w:rPr>
          <w:rFonts w:ascii="Garamond" w:hAnsi="Garamond"/>
          <w:sz w:val="22"/>
          <w:szCs w:val="22"/>
          <w:lang w:val="ru-RU"/>
        </w:rPr>
        <w:t xml:space="preserve"> </w:t>
      </w:r>
      <w:r w:rsidRPr="00185037">
        <w:rPr>
          <w:rFonts w:ascii="Garamond" w:hAnsi="Garamond"/>
          <w:sz w:val="22"/>
          <w:szCs w:val="22"/>
        </w:rPr>
        <w:t>Owner</w:t>
      </w:r>
      <w:r w:rsidRPr="00185037">
        <w:rPr>
          <w:rFonts w:ascii="Garamond" w:hAnsi="Garamond"/>
          <w:sz w:val="22"/>
          <w:szCs w:val="22"/>
          <w:lang w:val="ru-RU"/>
        </w:rPr>
        <w:t xml:space="preserve">, </w:t>
      </w:r>
      <w:r w:rsidRPr="00185037">
        <w:rPr>
          <w:rFonts w:ascii="Garamond" w:hAnsi="Garamond"/>
          <w:sz w:val="22"/>
          <w:szCs w:val="22"/>
        </w:rPr>
        <w:t>PO</w:t>
      </w:r>
      <w:r w:rsidRPr="00185037">
        <w:rPr>
          <w:rFonts w:ascii="Garamond" w:hAnsi="Garamond"/>
          <w:sz w:val="22"/>
          <w:szCs w:val="22"/>
          <w:lang w:val="ru-RU"/>
        </w:rPr>
        <w:t>) несёт ответственность за максимизацию возврата на инвестиции (</w:t>
      </w:r>
      <w:r w:rsidRPr="00185037">
        <w:rPr>
          <w:rFonts w:ascii="Garamond" w:hAnsi="Garamond"/>
          <w:sz w:val="22"/>
          <w:szCs w:val="22"/>
        </w:rPr>
        <w:t>ROI</w:t>
      </w:r>
      <w:r w:rsidRPr="00185037">
        <w:rPr>
          <w:rFonts w:ascii="Garamond" w:hAnsi="Garamond"/>
          <w:sz w:val="22"/>
          <w:szCs w:val="22"/>
          <w:lang w:val="ru-RU"/>
        </w:rPr>
        <w:t>) путём определения новой функциональности для продукта, перевода её в приоритизированный список, решая, что должно быть сверху этого списка на следующий Спринт, и непрерывной реприоритизации и прояснения этого списка. Владелец продукта несёт ответственность за доходы и расходы (</w:t>
      </w:r>
      <w:r w:rsidRPr="00185037">
        <w:rPr>
          <w:rFonts w:ascii="Garamond" w:hAnsi="Garamond"/>
          <w:sz w:val="22"/>
          <w:szCs w:val="22"/>
        </w:rPr>
        <w:t>PNL</w:t>
      </w:r>
      <w:r w:rsidRPr="00185037">
        <w:rPr>
          <w:rFonts w:ascii="Garamond" w:hAnsi="Garamond"/>
          <w:sz w:val="22"/>
          <w:szCs w:val="22"/>
          <w:lang w:val="ru-RU"/>
        </w:rPr>
        <w:t xml:space="preserve">, </w:t>
      </w:r>
      <w:r w:rsidRPr="00185037">
        <w:rPr>
          <w:rFonts w:ascii="Garamond" w:hAnsi="Garamond"/>
          <w:sz w:val="22"/>
          <w:szCs w:val="22"/>
        </w:rPr>
        <w:t>profit</w:t>
      </w:r>
      <w:r w:rsidRPr="00185037">
        <w:rPr>
          <w:rFonts w:ascii="Garamond" w:hAnsi="Garamond"/>
          <w:sz w:val="22"/>
          <w:szCs w:val="22"/>
          <w:lang w:val="ru-RU"/>
        </w:rPr>
        <w:t xml:space="preserve"> </w:t>
      </w:r>
      <w:r w:rsidRPr="00185037">
        <w:rPr>
          <w:rFonts w:ascii="Garamond" w:hAnsi="Garamond"/>
          <w:sz w:val="22"/>
          <w:szCs w:val="22"/>
        </w:rPr>
        <w:t>and</w:t>
      </w:r>
      <w:r w:rsidRPr="00185037">
        <w:rPr>
          <w:rFonts w:ascii="Garamond" w:hAnsi="Garamond"/>
          <w:sz w:val="22"/>
          <w:szCs w:val="22"/>
          <w:lang w:val="ru-RU"/>
        </w:rPr>
        <w:t xml:space="preserve"> </w:t>
      </w:r>
      <w:r w:rsidRPr="00185037">
        <w:rPr>
          <w:rFonts w:ascii="Garamond" w:hAnsi="Garamond"/>
          <w:sz w:val="22"/>
          <w:szCs w:val="22"/>
        </w:rPr>
        <w:t>loss</w:t>
      </w:r>
      <w:r w:rsidRPr="00185037">
        <w:rPr>
          <w:rFonts w:ascii="Garamond" w:hAnsi="Garamond"/>
          <w:sz w:val="22"/>
          <w:szCs w:val="22"/>
          <w:lang w:val="ru-RU"/>
        </w:rPr>
        <w:t xml:space="preserve">) продукта, если это коммерческий продукт. В случае внутреннего продукта в компании Владелец продукта не несёт ответственность за </w:t>
      </w:r>
      <w:r w:rsidRPr="00185037">
        <w:rPr>
          <w:rFonts w:ascii="Garamond" w:hAnsi="Garamond"/>
          <w:sz w:val="22"/>
          <w:szCs w:val="22"/>
        </w:rPr>
        <w:t>ROI</w:t>
      </w:r>
      <w:r w:rsidRPr="00185037">
        <w:rPr>
          <w:rFonts w:ascii="Garamond" w:hAnsi="Garamond"/>
          <w:sz w:val="22"/>
          <w:szCs w:val="22"/>
          <w:lang w:val="ru-RU"/>
        </w:rPr>
        <w:t xml:space="preserve"> в смысле коммерческого продукта (который генерирует доход), но на нём всё же лежит ответственность за максимизацию </w:t>
      </w:r>
      <w:r w:rsidRPr="00185037">
        <w:rPr>
          <w:rFonts w:ascii="Garamond" w:hAnsi="Garamond"/>
          <w:sz w:val="22"/>
          <w:szCs w:val="22"/>
        </w:rPr>
        <w:t>ROI</w:t>
      </w:r>
      <w:r w:rsidRPr="00185037">
        <w:rPr>
          <w:rFonts w:ascii="Garamond" w:hAnsi="Garamond"/>
          <w:sz w:val="22"/>
          <w:szCs w:val="22"/>
          <w:lang w:val="ru-RU"/>
        </w:rPr>
        <w:t xml:space="preserve"> в смысле выбора - каждый Спринт - самых ценных элементов. На практике, ‘ценность’ является нечётким термином, поэтому на приоритизацию могут влиять: желание удовлетворить ключевых клиентов, соответствие стратегическим целям, снижение рисков, улучшение и ряд других факторов. В некоторых случаях Владелец Продукта и клиент один и тот же человек; это обычная практика для внутренних приложений. В других случаях клиентами могут быть миллионы человек с разными потребностями, поэтому тут роль Владелец Продукта похожа на должность Менеджера Продукта (</w:t>
      </w:r>
      <w:r w:rsidRPr="00185037">
        <w:rPr>
          <w:rFonts w:ascii="Garamond" w:hAnsi="Garamond"/>
          <w:sz w:val="22"/>
          <w:szCs w:val="22"/>
        </w:rPr>
        <w:t>Product</w:t>
      </w:r>
      <w:r w:rsidRPr="00185037">
        <w:rPr>
          <w:rFonts w:ascii="Garamond" w:hAnsi="Garamond"/>
          <w:sz w:val="22"/>
          <w:szCs w:val="22"/>
          <w:lang w:val="ru-RU"/>
        </w:rPr>
        <w:t xml:space="preserve"> </w:t>
      </w:r>
      <w:r w:rsidRPr="00185037">
        <w:rPr>
          <w:rFonts w:ascii="Garamond" w:hAnsi="Garamond"/>
          <w:sz w:val="22"/>
          <w:szCs w:val="22"/>
        </w:rPr>
        <w:t>Manager</w:t>
      </w:r>
      <w:r w:rsidRPr="00185037">
        <w:rPr>
          <w:rFonts w:ascii="Garamond" w:hAnsi="Garamond"/>
          <w:sz w:val="22"/>
          <w:szCs w:val="22"/>
          <w:lang w:val="ru-RU"/>
        </w:rPr>
        <w:t xml:space="preserve">, </w:t>
      </w:r>
      <w:r w:rsidRPr="00185037">
        <w:rPr>
          <w:rFonts w:ascii="Garamond" w:hAnsi="Garamond"/>
          <w:sz w:val="22"/>
          <w:szCs w:val="22"/>
        </w:rPr>
        <w:t>PM</w:t>
      </w:r>
      <w:r w:rsidRPr="00185037">
        <w:rPr>
          <w:rFonts w:ascii="Garamond" w:hAnsi="Garamond"/>
          <w:sz w:val="22"/>
          <w:szCs w:val="22"/>
          <w:lang w:val="ru-RU"/>
        </w:rPr>
        <w:t>) или Менеджера по Маркетингу (</w:t>
      </w:r>
      <w:r w:rsidRPr="00185037">
        <w:rPr>
          <w:rFonts w:ascii="Garamond" w:hAnsi="Garamond"/>
          <w:sz w:val="22"/>
          <w:szCs w:val="22"/>
        </w:rPr>
        <w:t>Product</w:t>
      </w:r>
      <w:r w:rsidRPr="00185037">
        <w:rPr>
          <w:rFonts w:ascii="Garamond" w:hAnsi="Garamond"/>
          <w:sz w:val="22"/>
          <w:szCs w:val="22"/>
          <w:lang w:val="ru-RU"/>
        </w:rPr>
        <w:t xml:space="preserve"> </w:t>
      </w:r>
      <w:r w:rsidRPr="00185037">
        <w:rPr>
          <w:rFonts w:ascii="Garamond" w:hAnsi="Garamond"/>
          <w:sz w:val="22"/>
          <w:szCs w:val="22"/>
        </w:rPr>
        <w:t>Marketing</w:t>
      </w:r>
      <w:r w:rsidRPr="00185037">
        <w:rPr>
          <w:rFonts w:ascii="Garamond" w:hAnsi="Garamond"/>
          <w:sz w:val="22"/>
          <w:szCs w:val="22"/>
          <w:lang w:val="ru-RU"/>
        </w:rPr>
        <w:t xml:space="preserve"> </w:t>
      </w:r>
      <w:r w:rsidRPr="00185037">
        <w:rPr>
          <w:rFonts w:ascii="Garamond" w:hAnsi="Garamond"/>
          <w:sz w:val="22"/>
          <w:szCs w:val="22"/>
        </w:rPr>
        <w:t>Manager</w:t>
      </w:r>
      <w:r w:rsidRPr="00185037">
        <w:rPr>
          <w:rFonts w:ascii="Garamond" w:hAnsi="Garamond"/>
          <w:sz w:val="22"/>
          <w:szCs w:val="22"/>
          <w:lang w:val="ru-RU"/>
        </w:rPr>
        <w:t>) в разных организациях. Однако Владелец Продукта — это нечто отличное от традиционного Менеджера Продукта, потому что он активно и часто взаимодействует с Командой, приоритизирует, учитывает мнения всех заинтересованных лиц (</w:t>
      </w:r>
      <w:r w:rsidRPr="00185037">
        <w:rPr>
          <w:rFonts w:ascii="Garamond" w:hAnsi="Garamond"/>
          <w:sz w:val="22"/>
          <w:szCs w:val="22"/>
        </w:rPr>
        <w:t>stakeholders</w:t>
      </w:r>
      <w:r w:rsidRPr="00185037">
        <w:rPr>
          <w:rFonts w:ascii="Garamond" w:hAnsi="Garamond"/>
          <w:sz w:val="22"/>
          <w:szCs w:val="22"/>
          <w:lang w:val="ru-RU"/>
        </w:rPr>
        <w:t xml:space="preserve">, </w:t>
      </w:r>
      <w:r w:rsidRPr="00185037">
        <w:rPr>
          <w:rFonts w:ascii="Garamond" w:hAnsi="Garamond"/>
          <w:sz w:val="22"/>
          <w:szCs w:val="22"/>
        </w:rPr>
        <w:t>SH</w:t>
      </w:r>
      <w:r w:rsidRPr="00185037">
        <w:rPr>
          <w:rFonts w:ascii="Garamond" w:hAnsi="Garamond"/>
          <w:sz w:val="22"/>
          <w:szCs w:val="22"/>
          <w:lang w:val="ru-RU"/>
        </w:rPr>
        <w:t>), и делает обзор результатов каждый Спринт, а не делегирует решения по разработке Менеджеру Проекта (</w:t>
      </w:r>
      <w:r w:rsidRPr="00185037">
        <w:rPr>
          <w:rFonts w:ascii="Garamond" w:hAnsi="Garamond"/>
          <w:sz w:val="22"/>
          <w:szCs w:val="22"/>
        </w:rPr>
        <w:t>Project</w:t>
      </w:r>
      <w:r w:rsidRPr="00185037">
        <w:rPr>
          <w:rFonts w:ascii="Garamond" w:hAnsi="Garamond"/>
          <w:sz w:val="22"/>
          <w:szCs w:val="22"/>
          <w:lang w:val="ru-RU"/>
        </w:rPr>
        <w:t xml:space="preserve"> </w:t>
      </w:r>
      <w:r w:rsidRPr="00185037">
        <w:rPr>
          <w:rFonts w:ascii="Garamond" w:hAnsi="Garamond"/>
          <w:sz w:val="22"/>
          <w:szCs w:val="22"/>
        </w:rPr>
        <w:t>Manager</w:t>
      </w:r>
      <w:r w:rsidRPr="00185037">
        <w:rPr>
          <w:rFonts w:ascii="Garamond" w:hAnsi="Garamond"/>
          <w:sz w:val="22"/>
          <w:szCs w:val="22"/>
          <w:lang w:val="ru-RU"/>
        </w:rPr>
        <w:t xml:space="preserve">, </w:t>
      </w:r>
      <w:r w:rsidRPr="00185037">
        <w:rPr>
          <w:rFonts w:ascii="Garamond" w:hAnsi="Garamond"/>
          <w:sz w:val="22"/>
          <w:szCs w:val="22"/>
        </w:rPr>
        <w:t>PM</w:t>
      </w:r>
      <w:r w:rsidRPr="00185037">
        <w:rPr>
          <w:rFonts w:ascii="Garamond" w:hAnsi="Garamond"/>
          <w:sz w:val="22"/>
          <w:szCs w:val="22"/>
          <w:lang w:val="ru-RU"/>
        </w:rPr>
        <w:t>). Важно отметить, что в Скраме</w:t>
      </w:r>
      <w:r w:rsidR="00607FEA">
        <w:rPr>
          <w:rFonts w:ascii="Garamond" w:hAnsi="Garamond"/>
          <w:sz w:val="22"/>
          <w:szCs w:val="22"/>
          <w:lang w:val="ru-RU"/>
        </w:rPr>
        <w:t xml:space="preserve"> существует</w:t>
      </w:r>
      <w:r w:rsidRPr="00185037">
        <w:rPr>
          <w:rFonts w:ascii="Garamond" w:hAnsi="Garamond"/>
          <w:sz w:val="22"/>
          <w:szCs w:val="22"/>
          <w:lang w:val="ru-RU"/>
        </w:rPr>
        <w:t xml:space="preserve"> один и только один человек, который играет эту роль - и несёт полную ответственность за продукт - Владелец Продукта, и он(а) ответственны за ценность работы; хотя этому человеку не обязательно работать в одиночку.</w:t>
      </w:r>
    </w:p>
    <w:p w14:paraId="536C8623" w14:textId="1DDC61E7" w:rsidR="00183A57" w:rsidRPr="00CB2F19"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b/>
          <w:bCs/>
          <w:sz w:val="22"/>
          <w:szCs w:val="22"/>
          <w:lang w:val="ru-RU"/>
        </w:rPr>
        <w:lastRenderedPageBreak/>
        <w:t xml:space="preserve">Команда </w:t>
      </w:r>
      <w:r w:rsidRPr="00185037">
        <w:rPr>
          <w:rFonts w:ascii="Garamond" w:hAnsi="Garamond"/>
          <w:sz w:val="22"/>
          <w:szCs w:val="22"/>
          <w:lang w:val="ru-RU"/>
        </w:rPr>
        <w:t>(</w:t>
      </w:r>
      <w:r w:rsidRPr="00185037">
        <w:rPr>
          <w:rFonts w:ascii="Garamond" w:hAnsi="Garamond"/>
          <w:sz w:val="22"/>
          <w:szCs w:val="22"/>
        </w:rPr>
        <w:t>Team</w:t>
      </w:r>
      <w:r w:rsidRPr="00185037">
        <w:rPr>
          <w:rFonts w:ascii="Garamond" w:hAnsi="Garamond"/>
          <w:sz w:val="22"/>
          <w:szCs w:val="22"/>
          <w:lang w:val="ru-RU"/>
        </w:rPr>
        <w:t>)</w:t>
      </w:r>
      <w:r w:rsidRPr="00185037">
        <w:rPr>
          <w:rFonts w:ascii="Garamond" w:hAnsi="Garamond"/>
          <w:b/>
          <w:bCs/>
          <w:sz w:val="22"/>
          <w:szCs w:val="22"/>
          <w:lang w:val="ru-RU"/>
        </w:rPr>
        <w:t xml:space="preserve">, официально называемая Командой Разработки  </w:t>
      </w:r>
      <w:r w:rsidRPr="00185037">
        <w:rPr>
          <w:rFonts w:ascii="Garamond" w:hAnsi="Garamond"/>
          <w:sz w:val="22"/>
          <w:szCs w:val="22"/>
          <w:lang w:val="ru-RU"/>
        </w:rPr>
        <w:t>(</w:t>
      </w:r>
      <w:r w:rsidRPr="00185037">
        <w:rPr>
          <w:rFonts w:ascii="Garamond" w:hAnsi="Garamond"/>
          <w:sz w:val="22"/>
          <w:szCs w:val="22"/>
        </w:rPr>
        <w:t>Development</w:t>
      </w:r>
      <w:r w:rsidRPr="00185037">
        <w:rPr>
          <w:rFonts w:ascii="Garamond" w:hAnsi="Garamond"/>
          <w:sz w:val="22"/>
          <w:szCs w:val="22"/>
          <w:lang w:val="ru-RU"/>
        </w:rPr>
        <w:t xml:space="preserve"> </w:t>
      </w:r>
      <w:r w:rsidRPr="00185037">
        <w:rPr>
          <w:rFonts w:ascii="Garamond" w:hAnsi="Garamond"/>
          <w:sz w:val="22"/>
          <w:szCs w:val="22"/>
        </w:rPr>
        <w:t>Team</w:t>
      </w:r>
      <w:r w:rsidRPr="00185037">
        <w:rPr>
          <w:rFonts w:ascii="Garamond" w:hAnsi="Garamond"/>
          <w:sz w:val="22"/>
          <w:szCs w:val="22"/>
          <w:lang w:val="ru-RU"/>
        </w:rPr>
        <w:t xml:space="preserve">, </w:t>
      </w:r>
      <w:r w:rsidRPr="00185037">
        <w:rPr>
          <w:rFonts w:ascii="Garamond" w:hAnsi="Garamond"/>
          <w:sz w:val="22"/>
          <w:szCs w:val="22"/>
        </w:rPr>
        <w:t>DT</w:t>
      </w:r>
      <w:r w:rsidRPr="00185037">
        <w:rPr>
          <w:rFonts w:ascii="Garamond" w:hAnsi="Garamond"/>
          <w:sz w:val="22"/>
          <w:szCs w:val="22"/>
          <w:lang w:val="ru-RU"/>
        </w:rPr>
        <w:t>)</w:t>
      </w:r>
      <w:r w:rsidRPr="00185037">
        <w:rPr>
          <w:rFonts w:ascii="Garamond" w:hAnsi="Garamond"/>
          <w:b/>
          <w:bCs/>
          <w:sz w:val="22"/>
          <w:szCs w:val="22"/>
          <w:lang w:val="ru-RU"/>
        </w:rPr>
        <w:t xml:space="preserve">, </w:t>
      </w:r>
      <w:r w:rsidRPr="00185037">
        <w:rPr>
          <w:rFonts w:ascii="Garamond" w:hAnsi="Garamond"/>
          <w:sz w:val="22"/>
          <w:szCs w:val="22"/>
          <w:lang w:val="ru-RU"/>
        </w:rPr>
        <w:t>создаёт такой продукт, на какой указывает Владелец Продукта: приложение или веб-сайт, например. Команда в Скраме “кросс-функциональна” - она содержит все виды экспертизы, необходимые для поставки потенциально готового продукта каждый Спринт - она “самоорганизованная” (самоуправляемая), с высокой степенью автономии и ответственности. Команда решает, как много элементов (из предложенного Владельцем Продукта набора) взять в разработку в Спринте, и как лучше всего это сделать.</w:t>
      </w:r>
    </w:p>
    <w:p w14:paraId="0562D864" w14:textId="61DBE156" w:rsidR="00183A57" w:rsidRPr="00CB2F19" w:rsidRDefault="00185037" w:rsidP="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 xml:space="preserve">Каждый член Команды просто </w:t>
      </w:r>
      <w:r w:rsidRPr="00185037">
        <w:rPr>
          <w:rFonts w:ascii="Garamond" w:hAnsi="Garamond"/>
          <w:i/>
          <w:iCs/>
          <w:sz w:val="22"/>
          <w:szCs w:val="22"/>
          <w:lang w:val="ru-RU"/>
        </w:rPr>
        <w:t>член команды</w:t>
      </w:r>
      <w:r w:rsidRPr="00185037">
        <w:rPr>
          <w:rFonts w:ascii="Garamond" w:hAnsi="Garamond"/>
          <w:sz w:val="22"/>
          <w:szCs w:val="22"/>
          <w:lang w:val="ru-RU"/>
        </w:rPr>
        <w:t xml:space="preserve">. Заметьте, что в группе, которая внедряет Скрам, нет четких должностей; здесь нет бизнес-аналитика, нет администратора баз данных, нет архитектора, нет тимлида, нет </w:t>
      </w:r>
      <w:r w:rsidRPr="00185037">
        <w:rPr>
          <w:rFonts w:ascii="Garamond" w:hAnsi="Garamond"/>
          <w:sz w:val="22"/>
          <w:szCs w:val="22"/>
        </w:rPr>
        <w:t>UX</w:t>
      </w:r>
      <w:r w:rsidRPr="00185037">
        <w:rPr>
          <w:rFonts w:ascii="Garamond" w:hAnsi="Garamond"/>
          <w:sz w:val="22"/>
          <w:szCs w:val="22"/>
          <w:lang w:val="ru-RU"/>
        </w:rPr>
        <w:t>/</w:t>
      </w:r>
      <w:r w:rsidRPr="00185037">
        <w:rPr>
          <w:rFonts w:ascii="Garamond" w:hAnsi="Garamond"/>
          <w:sz w:val="22"/>
          <w:szCs w:val="22"/>
        </w:rPr>
        <w:t>UI</w:t>
      </w:r>
      <w:r w:rsidRPr="00185037">
        <w:rPr>
          <w:rFonts w:ascii="Garamond" w:hAnsi="Garamond"/>
          <w:sz w:val="22"/>
          <w:szCs w:val="22"/>
          <w:lang w:val="ru-RU"/>
        </w:rPr>
        <w:t>-дизайнера, нет программиста. Они работают вместе в течение каждого Спринта любым способом, подходящим для достижения цели, которую они поставили перед собой.</w:t>
      </w:r>
    </w:p>
    <w:p w14:paraId="3C14287B" w14:textId="08FE68ED" w:rsidR="00183A57" w:rsidRPr="00CB2F19" w:rsidRDefault="00185037" w:rsidP="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 xml:space="preserve">Поскольку есть только </w:t>
      </w:r>
      <w:r w:rsidRPr="00185037">
        <w:rPr>
          <w:rFonts w:ascii="Garamond" w:hAnsi="Garamond"/>
          <w:i/>
          <w:iCs/>
          <w:sz w:val="22"/>
          <w:szCs w:val="22"/>
          <w:lang w:val="ru-RU"/>
        </w:rPr>
        <w:t>члены команды</w:t>
      </w:r>
      <w:r w:rsidRPr="00185037">
        <w:rPr>
          <w:rFonts w:ascii="Garamond" w:hAnsi="Garamond"/>
          <w:sz w:val="22"/>
          <w:szCs w:val="22"/>
          <w:lang w:val="ru-RU"/>
        </w:rPr>
        <w:t xml:space="preserve">, Команда не только является кросс-функциональной, но также демонстрирует </w:t>
      </w:r>
      <w:r w:rsidRPr="00185037">
        <w:rPr>
          <w:rFonts w:ascii="Garamond" w:hAnsi="Garamond"/>
          <w:i/>
          <w:iCs/>
          <w:sz w:val="22"/>
          <w:szCs w:val="22"/>
          <w:lang w:val="ru-RU"/>
        </w:rPr>
        <w:t>множественное обучение</w:t>
      </w:r>
      <w:r w:rsidRPr="00185037">
        <w:rPr>
          <w:rFonts w:ascii="Garamond" w:hAnsi="Garamond"/>
          <w:sz w:val="22"/>
          <w:szCs w:val="22"/>
          <w:lang w:val="ru-RU"/>
        </w:rPr>
        <w:t xml:space="preserve"> (</w:t>
      </w:r>
      <w:r w:rsidRPr="00185037">
        <w:rPr>
          <w:rFonts w:ascii="Garamond" w:hAnsi="Garamond"/>
          <w:sz w:val="22"/>
          <w:szCs w:val="22"/>
        </w:rPr>
        <w:t>multi</w:t>
      </w:r>
      <w:r w:rsidRPr="00185037">
        <w:rPr>
          <w:rFonts w:ascii="Garamond" w:hAnsi="Garamond"/>
          <w:sz w:val="22"/>
          <w:szCs w:val="22"/>
          <w:lang w:val="ru-RU"/>
        </w:rPr>
        <w:t>-</w:t>
      </w:r>
      <w:r w:rsidRPr="00185037">
        <w:rPr>
          <w:rFonts w:ascii="Garamond" w:hAnsi="Garamond"/>
          <w:sz w:val="22"/>
          <w:szCs w:val="22"/>
        </w:rPr>
        <w:t>learning</w:t>
      </w:r>
      <w:r w:rsidRPr="00185037">
        <w:rPr>
          <w:rFonts w:ascii="Garamond" w:hAnsi="Garamond"/>
          <w:sz w:val="22"/>
          <w:szCs w:val="22"/>
          <w:lang w:val="ru-RU"/>
        </w:rPr>
        <w:t>): каждый человек, безусловно, имеющий более сильные стороны в определённой области, также продолжает изучать и другие направления. Каждый человек имеет первичные, вторичные, и даже третичные навыки, что означает “следуй туда, где есть работа” (</w:t>
      </w:r>
      <w:r w:rsidRPr="00185037">
        <w:rPr>
          <w:rFonts w:ascii="Garamond" w:hAnsi="Garamond"/>
          <w:sz w:val="22"/>
          <w:szCs w:val="22"/>
        </w:rPr>
        <w:t>go</w:t>
      </w:r>
      <w:r w:rsidRPr="00185037">
        <w:rPr>
          <w:rFonts w:ascii="Garamond" w:hAnsi="Garamond"/>
          <w:sz w:val="22"/>
          <w:szCs w:val="22"/>
          <w:lang w:val="ru-RU"/>
        </w:rPr>
        <w:t xml:space="preserve"> </w:t>
      </w:r>
      <w:r w:rsidRPr="00185037">
        <w:rPr>
          <w:rFonts w:ascii="Garamond" w:hAnsi="Garamond"/>
          <w:sz w:val="22"/>
          <w:szCs w:val="22"/>
        </w:rPr>
        <w:t>to</w:t>
      </w:r>
      <w:r w:rsidRPr="00185037">
        <w:rPr>
          <w:rFonts w:ascii="Garamond" w:hAnsi="Garamond"/>
          <w:sz w:val="22"/>
          <w:szCs w:val="22"/>
          <w:lang w:val="ru-RU"/>
        </w:rPr>
        <w:t xml:space="preserve"> </w:t>
      </w:r>
      <w:r w:rsidRPr="00185037">
        <w:rPr>
          <w:rFonts w:ascii="Garamond" w:hAnsi="Garamond"/>
          <w:sz w:val="22"/>
          <w:szCs w:val="22"/>
        </w:rPr>
        <w:t>where</w:t>
      </w:r>
      <w:r w:rsidRPr="00185037">
        <w:rPr>
          <w:rFonts w:ascii="Garamond" w:hAnsi="Garamond"/>
          <w:sz w:val="22"/>
          <w:szCs w:val="22"/>
          <w:lang w:val="ru-RU"/>
        </w:rPr>
        <w:t xml:space="preserve"> </w:t>
      </w:r>
      <w:r w:rsidRPr="00185037">
        <w:rPr>
          <w:rFonts w:ascii="Garamond" w:hAnsi="Garamond"/>
          <w:sz w:val="22"/>
          <w:szCs w:val="22"/>
        </w:rPr>
        <w:t>the</w:t>
      </w:r>
      <w:r w:rsidRPr="00185037">
        <w:rPr>
          <w:rFonts w:ascii="Garamond" w:hAnsi="Garamond"/>
          <w:sz w:val="22"/>
          <w:szCs w:val="22"/>
          <w:lang w:val="ru-RU"/>
        </w:rPr>
        <w:t xml:space="preserve"> </w:t>
      </w:r>
      <w:r w:rsidRPr="00185037">
        <w:rPr>
          <w:rFonts w:ascii="Garamond" w:hAnsi="Garamond"/>
          <w:sz w:val="22"/>
          <w:szCs w:val="22"/>
        </w:rPr>
        <w:t>work</w:t>
      </w:r>
      <w:r w:rsidRPr="00185037">
        <w:rPr>
          <w:rFonts w:ascii="Garamond" w:hAnsi="Garamond"/>
          <w:sz w:val="22"/>
          <w:szCs w:val="22"/>
          <w:lang w:val="ru-RU"/>
        </w:rPr>
        <w:t xml:space="preserve"> </w:t>
      </w:r>
      <w:r w:rsidRPr="00185037">
        <w:rPr>
          <w:rFonts w:ascii="Garamond" w:hAnsi="Garamond"/>
          <w:sz w:val="22"/>
          <w:szCs w:val="22"/>
        </w:rPr>
        <w:t>is</w:t>
      </w:r>
      <w:r w:rsidRPr="00185037">
        <w:rPr>
          <w:rFonts w:ascii="Garamond" w:hAnsi="Garamond"/>
          <w:sz w:val="22"/>
          <w:szCs w:val="22"/>
          <w:lang w:val="ru-RU"/>
        </w:rPr>
        <w:t>); он берёт на себя задачи в менее знакомых ему областях, чтобы помочь завершить элемент полностью. Например, человек с первичными навыками в дизайне мог бы иметь вторичный навык в автоматизации тестирования; кто-то с первичными навыками в написании технической документации мог бы также помочь с анализом и написанием кода.</w:t>
      </w:r>
    </w:p>
    <w:p w14:paraId="6C61BA57" w14:textId="2EBA796B" w:rsidR="00183A57" w:rsidRPr="00CB2F19"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 xml:space="preserve">Команда в Скраме состоит из 7 плюс/минус 2 людей, и для программного продукта Команда могла бы включать людей с навыками аналитики, разработки, тестирования, проектирования интерфейсов, проектирования баз данных, архитектуры, документации, и так далее. Команда развивает продукт и предоставляет идеи Владельцу Продукта, как сделать продукт лучше. В Скраме, Команды более продуктивны и эффективны, если все её члены на 100 процентов выделены на работу в одном продукте в течение всего Спринта; Команда избегает многозадачности в нескольких продуктах или проектах, чтобы предотвратить увеличение их стоимости из-за рассеянного внимания и переключение контекста. Стабильные команды достигают высокой продуктивности, поэтому избегайте смены членов Команды. Продуктовые группы с большим количеством людей могут организоваться в несколько Команд, каждая из которых может концентрироваться на разной функциональности продукта, с тесной координацией их совместных усилий. Как только одна команда начинает постоянно делать всю работу (планирование, анализ, программирование и тестирование) в задачах, ориентированных на конечного клиента, то такую </w:t>
      </w:r>
      <w:r w:rsidRPr="00CB2F19">
        <w:rPr>
          <w:rFonts w:ascii="Garamond" w:hAnsi="Garamond"/>
          <w:sz w:val="22"/>
          <w:szCs w:val="22"/>
          <w:lang w:val="ru-RU"/>
        </w:rPr>
        <w:t xml:space="preserve">Команду называют </w:t>
      </w:r>
      <w:r w:rsidRPr="00CB2F19">
        <w:rPr>
          <w:rFonts w:ascii="Garamond" w:hAnsi="Garamond"/>
          <w:i/>
          <w:iCs/>
          <w:sz w:val="22"/>
          <w:szCs w:val="22"/>
          <w:lang w:val="ru-RU"/>
        </w:rPr>
        <w:t>фиче-командой</w:t>
      </w:r>
      <w:r w:rsidRPr="00CB2F19">
        <w:rPr>
          <w:rFonts w:ascii="Garamond" w:hAnsi="Garamond"/>
          <w:sz w:val="22"/>
          <w:szCs w:val="22"/>
          <w:lang w:val="ru-RU"/>
        </w:rPr>
        <w:t>.</w:t>
      </w:r>
    </w:p>
    <w:p w14:paraId="635E3381" w14:textId="1C39BCE0" w:rsidR="00185037" w:rsidRDefault="00185037">
      <w:pPr>
        <w:pStyle w:val="Default"/>
        <w:tabs>
          <w:tab w:val="left" w:pos="360"/>
        </w:tabs>
        <w:spacing w:before="120" w:after="80"/>
        <w:jc w:val="both"/>
        <w:rPr>
          <w:rFonts w:ascii="Garamond" w:hAnsi="Garamond"/>
          <w:sz w:val="22"/>
          <w:szCs w:val="22"/>
          <w:lang w:val="ru-RU"/>
        </w:rPr>
      </w:pPr>
      <w:r w:rsidRPr="00185037">
        <w:rPr>
          <w:rFonts w:ascii="Garamond" w:hAnsi="Garamond"/>
          <w:b/>
          <w:bCs/>
          <w:sz w:val="22"/>
          <w:szCs w:val="22"/>
          <w:lang w:val="ru-RU"/>
        </w:rPr>
        <w:t>Скрам-мастер</w:t>
      </w:r>
      <w:r w:rsidRPr="00185037">
        <w:rPr>
          <w:rFonts w:ascii="Garamond" w:hAnsi="Garamond"/>
          <w:sz w:val="22"/>
          <w:szCs w:val="22"/>
          <w:lang w:val="ru-RU"/>
        </w:rPr>
        <w:t xml:space="preserve"> (</w:t>
      </w:r>
      <w:r w:rsidRPr="00185037">
        <w:rPr>
          <w:rFonts w:ascii="Garamond" w:hAnsi="Garamond"/>
          <w:sz w:val="22"/>
          <w:szCs w:val="22"/>
        </w:rPr>
        <w:t>Scrum</w:t>
      </w:r>
      <w:r w:rsidRPr="00185037">
        <w:rPr>
          <w:rFonts w:ascii="Garamond" w:hAnsi="Garamond"/>
          <w:sz w:val="22"/>
          <w:szCs w:val="22"/>
          <w:lang w:val="ru-RU"/>
        </w:rPr>
        <w:t xml:space="preserve"> </w:t>
      </w:r>
      <w:r w:rsidRPr="00185037">
        <w:rPr>
          <w:rFonts w:ascii="Garamond" w:hAnsi="Garamond"/>
          <w:sz w:val="22"/>
          <w:szCs w:val="22"/>
        </w:rPr>
        <w:t>Master</w:t>
      </w:r>
      <w:r w:rsidRPr="00185037">
        <w:rPr>
          <w:rFonts w:ascii="Garamond" w:hAnsi="Garamond"/>
          <w:sz w:val="22"/>
          <w:szCs w:val="22"/>
          <w:lang w:val="ru-RU"/>
        </w:rPr>
        <w:t xml:space="preserve">, </w:t>
      </w:r>
      <w:r w:rsidRPr="00185037">
        <w:rPr>
          <w:rFonts w:ascii="Garamond" w:hAnsi="Garamond"/>
          <w:sz w:val="22"/>
          <w:szCs w:val="22"/>
        </w:rPr>
        <w:t>SM</w:t>
      </w:r>
      <w:r w:rsidRPr="00185037">
        <w:rPr>
          <w:rFonts w:ascii="Garamond" w:hAnsi="Garamond"/>
          <w:sz w:val="22"/>
          <w:szCs w:val="22"/>
          <w:lang w:val="ru-RU"/>
        </w:rPr>
        <w:t xml:space="preserve">) помогает продуктовой группе изучить и внедрить Скрам для получения бизнес ценности. Скрам-мастер делает всё, что в его власти, чтобы помочь Команде, Владельцу Продукта и организации быть успешными. Скрам-мастер </w:t>
      </w:r>
      <w:r w:rsidRPr="00185037">
        <w:rPr>
          <w:rFonts w:ascii="Garamond" w:hAnsi="Garamond"/>
          <w:i/>
          <w:iCs/>
          <w:sz w:val="22"/>
          <w:szCs w:val="22"/>
          <w:lang w:val="ru-RU"/>
        </w:rPr>
        <w:t>не является</w:t>
      </w:r>
      <w:r w:rsidRPr="00185037">
        <w:rPr>
          <w:rFonts w:ascii="Garamond" w:hAnsi="Garamond"/>
          <w:sz w:val="22"/>
          <w:szCs w:val="22"/>
          <w:lang w:val="ru-RU"/>
        </w:rPr>
        <w:t xml:space="preserve"> руководителем членов Команды или менеджером проекта, тимлидом или их представителем. Вместо этого, Скрам-мастер </w:t>
      </w:r>
      <w:r w:rsidRPr="00185037">
        <w:rPr>
          <w:rFonts w:ascii="Garamond" w:hAnsi="Garamond"/>
          <w:i/>
          <w:iCs/>
          <w:sz w:val="22"/>
          <w:szCs w:val="22"/>
          <w:lang w:val="ru-RU"/>
        </w:rPr>
        <w:t>служит</w:t>
      </w:r>
      <w:r w:rsidRPr="00185037">
        <w:rPr>
          <w:rFonts w:ascii="Garamond" w:hAnsi="Garamond"/>
          <w:sz w:val="22"/>
          <w:szCs w:val="22"/>
          <w:lang w:val="ru-RU"/>
        </w:rPr>
        <w:t xml:space="preserve"> Команде; он(а) защищает Команду от внешнего воздействия, помогает устранить препятствия и внедрить современные инженерные практики. Он(а) учит, тренирует и наставляет Владельца Продукта, Команду и всю остальную организацию в правильном использовании Скрама. Скрам-мастер — </w:t>
      </w:r>
      <w:r w:rsidRPr="00185037">
        <w:rPr>
          <w:rFonts w:ascii="Garamond" w:hAnsi="Garamond"/>
          <w:i/>
          <w:iCs/>
          <w:sz w:val="22"/>
          <w:szCs w:val="22"/>
          <w:lang w:val="ru-RU"/>
        </w:rPr>
        <w:t>коуч</w:t>
      </w:r>
      <w:r w:rsidRPr="00185037">
        <w:rPr>
          <w:rFonts w:ascii="Garamond" w:hAnsi="Garamond"/>
          <w:sz w:val="22"/>
          <w:szCs w:val="22"/>
          <w:lang w:val="ru-RU"/>
        </w:rPr>
        <w:t xml:space="preserve"> и </w:t>
      </w:r>
      <w:r w:rsidRPr="00185037">
        <w:rPr>
          <w:rFonts w:ascii="Garamond" w:hAnsi="Garamond"/>
          <w:i/>
          <w:iCs/>
          <w:sz w:val="22"/>
          <w:szCs w:val="22"/>
          <w:lang w:val="ru-RU"/>
        </w:rPr>
        <w:t>учитель</w:t>
      </w:r>
      <w:r w:rsidRPr="00185037">
        <w:rPr>
          <w:rFonts w:ascii="Garamond" w:hAnsi="Garamond"/>
          <w:sz w:val="22"/>
          <w:szCs w:val="22"/>
          <w:lang w:val="ru-RU"/>
        </w:rPr>
        <w:t>. Скрам-мастер удостоверяется, что все (включая Владельца Продукта и менеджмент) понимают принципы и практики Скрама, и он помогает вести организацию через зачастую трудные изменения, необходимые для успеха в гибкой разработке ПО. Поскольку Скрам делает заметными множественные препятствия и угрозы эффективности Команды и Владельца Продукта, то важно иметь вовлечённого Скрам-мастера, энергично работающего над разрешением данных проблем, иначе Команде и Владельцу продукта будет сложно добиться успеха. Скрам-мастер должен быть выделенной ролью на постоянной основе, однако в маленькой Команде член команды может играть его роль (неся при этом меньшую нагрузку из регулярной работы). Великие Скрам-Мастера могут иметь любой опыт или специализацию в прошлом: Инженерия, Дизайн, Тестирование, Продуктовый Менеджмент, Менеджмент Проектов или Менеджмент Качества.</w:t>
      </w:r>
    </w:p>
    <w:p w14:paraId="44C7203E" w14:textId="77777777" w:rsidR="00185037" w:rsidRPr="00185037" w:rsidRDefault="00185037">
      <w:pPr>
        <w:pStyle w:val="Default"/>
        <w:tabs>
          <w:tab w:val="left" w:pos="360"/>
        </w:tabs>
        <w:spacing w:before="120" w:after="80"/>
        <w:jc w:val="both"/>
        <w:rPr>
          <w:rFonts w:ascii="Garamond" w:hAnsi="Garamond"/>
          <w:sz w:val="22"/>
          <w:szCs w:val="22"/>
          <w:lang w:val="ru-RU"/>
        </w:rPr>
      </w:pPr>
      <w:r w:rsidRPr="00185037">
        <w:rPr>
          <w:rFonts w:ascii="Garamond" w:hAnsi="Garamond"/>
          <w:sz w:val="22"/>
          <w:szCs w:val="22"/>
          <w:lang w:val="ru-RU"/>
        </w:rPr>
        <w:lastRenderedPageBreak/>
        <w:t>Скрам-мастер и Владелец Продукта не могут быть одним и тем же человеком, потому что их фокусы настолько различны, что часто их совмещение ведёт к путанице и конфликтам. Одни из нежелательных результатов совмещения этих ролей проявляется в микроменеджменте (</w:t>
      </w:r>
      <w:r w:rsidRPr="00185037">
        <w:rPr>
          <w:rFonts w:ascii="Garamond" w:hAnsi="Garamond"/>
          <w:sz w:val="22"/>
          <w:szCs w:val="22"/>
        </w:rPr>
        <w:t>micro</w:t>
      </w:r>
      <w:r w:rsidRPr="00185037">
        <w:rPr>
          <w:rFonts w:ascii="Garamond" w:hAnsi="Garamond"/>
          <w:sz w:val="22"/>
          <w:szCs w:val="22"/>
          <w:lang w:val="ru-RU"/>
        </w:rPr>
        <w:t>-</w:t>
      </w:r>
      <w:r w:rsidRPr="00185037">
        <w:rPr>
          <w:rFonts w:ascii="Garamond" w:hAnsi="Garamond"/>
          <w:sz w:val="22"/>
          <w:szCs w:val="22"/>
        </w:rPr>
        <w:t>managing</w:t>
      </w:r>
      <w:r w:rsidRPr="00185037">
        <w:rPr>
          <w:rFonts w:ascii="Garamond" w:hAnsi="Garamond"/>
          <w:sz w:val="22"/>
          <w:szCs w:val="22"/>
          <w:lang w:val="ru-RU"/>
        </w:rPr>
        <w:t xml:space="preserve">) Владельца Продукта, что противоречит самоуправляемости команд, которую требует Скрам. В отличие от обычного менеджера Скрам-мастер не говорит людям что делать и не назначает им задачи - он фасилитирует [англ. </w:t>
      </w:r>
      <w:r w:rsidRPr="00185037">
        <w:rPr>
          <w:rFonts w:ascii="Garamond" w:hAnsi="Garamond"/>
          <w:sz w:val="22"/>
          <w:szCs w:val="22"/>
        </w:rPr>
        <w:t>facilitate</w:t>
      </w:r>
      <w:r w:rsidRPr="00185037">
        <w:rPr>
          <w:rFonts w:ascii="Garamond" w:hAnsi="Garamond"/>
          <w:sz w:val="22"/>
          <w:szCs w:val="22"/>
          <w:lang w:val="ru-RU"/>
        </w:rPr>
        <w:t>, помогает чему-то случиться, прим. переводчика] процесс, поддерживают Команду в её самоорганизации и самоуправлении. Если в прошлом Скрам-мастер занимал руководящую должность в Команде, он должен в значительной степени изменить своё мышление и стиль взаимодействия, чтобы Команда была успешна в Скраме.</w:t>
      </w:r>
    </w:p>
    <w:p w14:paraId="353A0204" w14:textId="0FD4859E" w:rsidR="00183A57" w:rsidRPr="00185037"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Замечание: В Скраме в принципе нет роли менеджера проекта. Потому что она не нужна; традиционные обязанности менеджера проекта разделены и распределены между тремя ролями в Скраме, в большей степени Команде и Владельцу Продукта, нежели Скрам-мастеру. Работа по Скраму вместе с менеджером проекта указывает на полное непонимание Скрама, что приводит к конфликту ответственности, неясным полномочиям, и неоптимальным результатам. Иногда (экс-)менеджер проекта может вступить в роль Скрам-мастера, но успех в этом случае сильно зависит от индивидуальных особенностей, и того, насколько хорошо он понимает фундаментальные отличия между двумя ролями, как в повседневных обязанностях, так и в образе мышления, необходимом для успеха. Хороший способ полностью понять роль Скрам-мастера и начать развивать основные навыки, необходимые для успеха - это посетить тренинг Сертифицированный Скрам-мастер (</w:t>
      </w:r>
      <w:r w:rsidRPr="00185037">
        <w:rPr>
          <w:rFonts w:ascii="Garamond" w:hAnsi="Garamond"/>
          <w:sz w:val="22"/>
          <w:szCs w:val="22"/>
        </w:rPr>
        <w:t>Certified</w:t>
      </w:r>
      <w:r w:rsidRPr="00185037">
        <w:rPr>
          <w:rFonts w:ascii="Garamond" w:hAnsi="Garamond"/>
          <w:sz w:val="22"/>
          <w:szCs w:val="22"/>
          <w:lang w:val="ru-RU"/>
        </w:rPr>
        <w:t xml:space="preserve"> </w:t>
      </w:r>
      <w:r w:rsidRPr="00185037">
        <w:rPr>
          <w:rFonts w:ascii="Garamond" w:hAnsi="Garamond"/>
          <w:sz w:val="22"/>
          <w:szCs w:val="22"/>
        </w:rPr>
        <w:t>Scrum</w:t>
      </w:r>
      <w:r w:rsidRPr="00185037">
        <w:rPr>
          <w:rFonts w:ascii="Garamond" w:hAnsi="Garamond"/>
          <w:sz w:val="22"/>
          <w:szCs w:val="22"/>
          <w:lang w:val="ru-RU"/>
        </w:rPr>
        <w:t xml:space="preserve"> </w:t>
      </w:r>
      <w:r w:rsidRPr="00185037">
        <w:rPr>
          <w:rFonts w:ascii="Garamond" w:hAnsi="Garamond"/>
          <w:sz w:val="22"/>
          <w:szCs w:val="22"/>
        </w:rPr>
        <w:t>Master</w:t>
      </w:r>
      <w:r w:rsidRPr="00185037">
        <w:rPr>
          <w:rFonts w:ascii="Garamond" w:hAnsi="Garamond"/>
          <w:sz w:val="22"/>
          <w:szCs w:val="22"/>
          <w:lang w:val="ru-RU"/>
        </w:rPr>
        <w:t xml:space="preserve">, </w:t>
      </w:r>
      <w:r w:rsidRPr="00185037">
        <w:rPr>
          <w:rFonts w:ascii="Garamond" w:hAnsi="Garamond"/>
          <w:sz w:val="22"/>
          <w:szCs w:val="22"/>
        </w:rPr>
        <w:t>CSM</w:t>
      </w:r>
      <w:r w:rsidRPr="00185037">
        <w:rPr>
          <w:rFonts w:ascii="Garamond" w:hAnsi="Garamond"/>
          <w:sz w:val="22"/>
          <w:szCs w:val="22"/>
          <w:lang w:val="ru-RU"/>
        </w:rPr>
        <w:t xml:space="preserve">) от компании </w:t>
      </w:r>
      <w:r w:rsidRPr="00185037">
        <w:rPr>
          <w:rFonts w:ascii="Garamond" w:hAnsi="Garamond"/>
          <w:sz w:val="22"/>
          <w:szCs w:val="22"/>
        </w:rPr>
        <w:t>Scrum</w:t>
      </w:r>
      <w:r w:rsidRPr="00185037">
        <w:rPr>
          <w:rFonts w:ascii="Garamond" w:hAnsi="Garamond"/>
          <w:sz w:val="22"/>
          <w:szCs w:val="22"/>
          <w:lang w:val="ru-RU"/>
        </w:rPr>
        <w:t xml:space="preserve"> </w:t>
      </w:r>
      <w:r w:rsidRPr="00185037">
        <w:rPr>
          <w:rFonts w:ascii="Garamond" w:hAnsi="Garamond"/>
          <w:sz w:val="22"/>
          <w:szCs w:val="22"/>
        </w:rPr>
        <w:t>Alliance</w:t>
      </w:r>
      <w:r w:rsidRPr="00185037">
        <w:rPr>
          <w:rFonts w:ascii="Garamond" w:hAnsi="Garamond"/>
          <w:sz w:val="22"/>
          <w:szCs w:val="22"/>
          <w:lang w:val="ru-RU"/>
        </w:rPr>
        <w:t>.</w:t>
      </w:r>
    </w:p>
    <w:p w14:paraId="0D6C2487" w14:textId="6C0353DF" w:rsidR="00183A57" w:rsidRDefault="00185037">
      <w:pPr>
        <w:pStyle w:val="Default"/>
        <w:tabs>
          <w:tab w:val="left" w:pos="360"/>
        </w:tabs>
        <w:spacing w:before="120" w:after="80"/>
        <w:jc w:val="both"/>
        <w:rPr>
          <w:rFonts w:ascii="Garamond" w:eastAsia="Garamond" w:hAnsi="Garamond" w:cs="Garamond"/>
          <w:sz w:val="22"/>
          <w:szCs w:val="22"/>
        </w:rPr>
      </w:pPr>
      <w:r w:rsidRPr="00185037">
        <w:rPr>
          <w:rFonts w:ascii="Garamond" w:hAnsi="Garamond"/>
          <w:sz w:val="22"/>
          <w:szCs w:val="22"/>
          <w:lang w:val="ru-RU"/>
        </w:rPr>
        <w:t xml:space="preserve">В дополнение к этим трём ролям также существуют заинтересованные лица, которые делают вклад в успех продукта, включая руководителей, клиентов и конечных пользователей. Некоторые заинтересованные лица, такие как функциональные руководители (например, руководители инженеров), могут обнаружить, что их роль, хотя и не перестаёт быть ценной, меняется при переходе на Скрам. </w:t>
      </w:r>
      <w:proofErr w:type="spellStart"/>
      <w:r w:rsidRPr="00185037">
        <w:rPr>
          <w:rFonts w:ascii="Garamond" w:hAnsi="Garamond"/>
          <w:sz w:val="22"/>
          <w:szCs w:val="22"/>
        </w:rPr>
        <w:t>Например</w:t>
      </w:r>
      <w:proofErr w:type="spellEnd"/>
      <w:r w:rsidRPr="00185037">
        <w:rPr>
          <w:rFonts w:ascii="Garamond" w:hAnsi="Garamond"/>
          <w:sz w:val="22"/>
          <w:szCs w:val="22"/>
        </w:rPr>
        <w:t>:</w:t>
      </w:r>
      <w:r w:rsidR="00BD6D2C">
        <w:rPr>
          <w:rFonts w:ascii="Garamond" w:hAnsi="Garamond"/>
          <w:sz w:val="22"/>
          <w:szCs w:val="22"/>
        </w:rPr>
        <w:t xml:space="preserve"> </w:t>
      </w:r>
    </w:p>
    <w:p w14:paraId="08C2170E" w14:textId="306FB0DB" w:rsidR="00183A57" w:rsidRPr="00185037" w:rsidRDefault="00185037">
      <w:pPr>
        <w:pStyle w:val="Default"/>
        <w:numPr>
          <w:ilvl w:val="0"/>
          <w:numId w:val="2"/>
        </w:numPr>
        <w:spacing w:before="120" w:after="80"/>
        <w:jc w:val="both"/>
        <w:rPr>
          <w:sz w:val="22"/>
          <w:szCs w:val="22"/>
          <w:lang w:val="ru-RU"/>
        </w:rPr>
      </w:pPr>
      <w:r w:rsidRPr="00185037">
        <w:rPr>
          <w:rFonts w:ascii="Garamond" w:hAnsi="Garamond"/>
          <w:sz w:val="22"/>
          <w:szCs w:val="22"/>
          <w:lang w:val="ru-RU"/>
        </w:rPr>
        <w:t>они поддерживают Команду, уважая правила и дух Скрама</w:t>
      </w:r>
    </w:p>
    <w:p w14:paraId="18FB168E" w14:textId="6570A33C" w:rsidR="00183A57" w:rsidRPr="00185037" w:rsidRDefault="00185037">
      <w:pPr>
        <w:pStyle w:val="Default"/>
        <w:numPr>
          <w:ilvl w:val="0"/>
          <w:numId w:val="2"/>
        </w:numPr>
        <w:spacing w:before="120" w:after="80"/>
        <w:jc w:val="both"/>
        <w:rPr>
          <w:sz w:val="22"/>
          <w:szCs w:val="22"/>
          <w:lang w:val="ru-RU"/>
        </w:rPr>
      </w:pPr>
      <w:r w:rsidRPr="00185037">
        <w:rPr>
          <w:rFonts w:ascii="Garamond" w:hAnsi="Garamond"/>
          <w:sz w:val="22"/>
          <w:szCs w:val="22"/>
          <w:lang w:val="ru-RU"/>
        </w:rPr>
        <w:t>они помогают убирать препятствия, которые</w:t>
      </w:r>
      <w:r w:rsidR="00C335C4" w:rsidRPr="00C335C4">
        <w:rPr>
          <w:rFonts w:ascii="Garamond" w:hAnsi="Garamond"/>
          <w:sz w:val="22"/>
          <w:szCs w:val="22"/>
          <w:lang w:val="ru-RU"/>
        </w:rPr>
        <w:t xml:space="preserve"> </w:t>
      </w:r>
      <w:r w:rsidR="00C335C4" w:rsidRPr="00185037">
        <w:rPr>
          <w:rFonts w:ascii="Garamond" w:hAnsi="Garamond"/>
          <w:sz w:val="22"/>
          <w:szCs w:val="22"/>
          <w:lang w:val="ru-RU"/>
        </w:rPr>
        <w:t>обнаружили</w:t>
      </w:r>
      <w:r w:rsidRPr="00185037">
        <w:rPr>
          <w:rFonts w:ascii="Garamond" w:hAnsi="Garamond"/>
          <w:sz w:val="22"/>
          <w:szCs w:val="22"/>
          <w:lang w:val="ru-RU"/>
        </w:rPr>
        <w:t xml:space="preserve"> Команда и Владелец Продукта</w:t>
      </w:r>
    </w:p>
    <w:p w14:paraId="739D0E57" w14:textId="57BE0DD4" w:rsidR="00183A57" w:rsidRPr="00D6145B" w:rsidRDefault="00D6145B">
      <w:pPr>
        <w:pStyle w:val="Default"/>
        <w:numPr>
          <w:ilvl w:val="0"/>
          <w:numId w:val="2"/>
        </w:numPr>
        <w:spacing w:before="120" w:after="80"/>
        <w:jc w:val="both"/>
        <w:rPr>
          <w:sz w:val="22"/>
          <w:szCs w:val="22"/>
          <w:lang w:val="ru-RU"/>
        </w:rPr>
      </w:pPr>
      <w:r w:rsidRPr="00D6145B">
        <w:rPr>
          <w:rFonts w:ascii="Garamond" w:hAnsi="Garamond"/>
          <w:sz w:val="22"/>
          <w:szCs w:val="22"/>
          <w:lang w:val="ru-RU"/>
        </w:rPr>
        <w:t>они предоставляют свой опыт и экспертизу</w:t>
      </w:r>
    </w:p>
    <w:p w14:paraId="4E73B746" w14:textId="77777777" w:rsidR="00D6145B" w:rsidRPr="00E40F72" w:rsidRDefault="00D6145B">
      <w:pPr>
        <w:pStyle w:val="Default"/>
        <w:tabs>
          <w:tab w:val="left" w:pos="360"/>
        </w:tabs>
        <w:spacing w:before="120" w:after="80"/>
        <w:jc w:val="both"/>
        <w:rPr>
          <w:sz w:val="22"/>
          <w:szCs w:val="22"/>
          <w:lang w:val="ru-RU"/>
        </w:rPr>
        <w:pPrChange w:id="58" w:author="Пользователь" w:date="2020-10-10T14:38:00Z">
          <w:pPr>
            <w:pStyle w:val="Heading1"/>
          </w:pPr>
        </w:pPrChange>
      </w:pPr>
      <w:r w:rsidRPr="00E40F72">
        <w:rPr>
          <w:rFonts w:ascii="Garamond" w:hAnsi="Garamond"/>
          <w:sz w:val="22"/>
          <w:szCs w:val="22"/>
          <w:lang w:val="ru-RU"/>
        </w:rPr>
        <w:t>В Скраме люди, которые раньше тратили время, играя роль “няни” (раздача задач, подготовка статусных отчётов и другие формы микроменеджмента), могут посвятить его тому, чтобы стать “гуру” или “служителями” (</w:t>
      </w:r>
      <w:r w:rsidRPr="00E40F72">
        <w:rPr>
          <w:rFonts w:ascii="Garamond" w:hAnsi="Garamond"/>
          <w:sz w:val="22"/>
          <w:szCs w:val="22"/>
          <w:lang w:val="ru-RU"/>
          <w:rPrChange w:id="59" w:author="Пользователь" w:date="2020-10-10T14:38:00Z">
            <w:rPr>
              <w:b w:val="0"/>
              <w:bCs w:val="0"/>
              <w:sz w:val="22"/>
              <w:szCs w:val="22"/>
            </w:rPr>
          </w:rPrChange>
        </w:rPr>
        <w:t>servant</w:t>
      </w:r>
      <w:r w:rsidRPr="00E40F72">
        <w:rPr>
          <w:rFonts w:ascii="Garamond" w:hAnsi="Garamond"/>
          <w:sz w:val="22"/>
          <w:szCs w:val="22"/>
          <w:lang w:val="ru-RU"/>
        </w:rPr>
        <w:t>) для Команды (обеспечивая наставничество, коучинг, помогая в устранении препятствий, в решении проблем, предлагая творческий вклад и направляя развитие навыков членов Команды). При такой перестановке менеджерам необходимо изменить их стиль руководства; например, использовать Сократовские вопросы, чтобы помочь Команде найти решение проблемы, а не решить, что делать, и передать Команде на исполнение.</w:t>
      </w:r>
    </w:p>
    <w:p w14:paraId="79026388" w14:textId="56B701AB" w:rsidR="00183A57" w:rsidRPr="00D6145B" w:rsidRDefault="00D6145B">
      <w:pPr>
        <w:pStyle w:val="Heading1"/>
        <w:rPr>
          <w:lang w:val="ru-RU"/>
        </w:rPr>
      </w:pPr>
      <w:r>
        <w:rPr>
          <w:lang w:val="ru-RU"/>
        </w:rPr>
        <w:t>Бэклог</w:t>
      </w:r>
      <w:r w:rsidRPr="00D6145B">
        <w:rPr>
          <w:lang w:val="ru-RU"/>
        </w:rPr>
        <w:t xml:space="preserve"> </w:t>
      </w:r>
      <w:r>
        <w:rPr>
          <w:lang w:val="ru-RU"/>
        </w:rPr>
        <w:t>Продукта</w:t>
      </w:r>
    </w:p>
    <w:p w14:paraId="6BB15250" w14:textId="786E7242" w:rsidR="00183A57" w:rsidRPr="00CB2F19" w:rsidRDefault="00D6145B">
      <w:pPr>
        <w:pStyle w:val="Default"/>
        <w:tabs>
          <w:tab w:val="left" w:pos="360"/>
        </w:tabs>
        <w:spacing w:before="120" w:after="80"/>
        <w:jc w:val="both"/>
        <w:rPr>
          <w:rFonts w:ascii="Garamond" w:eastAsia="Garamond" w:hAnsi="Garamond" w:cs="Garamond"/>
          <w:sz w:val="22"/>
          <w:szCs w:val="22"/>
          <w:lang w:val="ru-RU"/>
        </w:rPr>
      </w:pPr>
      <w:r w:rsidRPr="00D6145B">
        <w:rPr>
          <w:rFonts w:ascii="Garamond" w:hAnsi="Garamond"/>
          <w:sz w:val="22"/>
          <w:szCs w:val="22"/>
          <w:lang w:val="ru-RU"/>
        </w:rPr>
        <w:t xml:space="preserve">При переходе продуктовой группы на Скрам перед стартом первого Спринта им необходим </w:t>
      </w:r>
      <w:r w:rsidRPr="00D6145B">
        <w:rPr>
          <w:rFonts w:ascii="Garamond" w:hAnsi="Garamond"/>
          <w:b/>
          <w:bCs/>
          <w:sz w:val="22"/>
          <w:szCs w:val="22"/>
          <w:lang w:val="ru-RU"/>
        </w:rPr>
        <w:t>Бэклог Продукта</w:t>
      </w:r>
      <w:r w:rsidRPr="00D6145B">
        <w:rPr>
          <w:rFonts w:ascii="Garamond" w:hAnsi="Garamond"/>
          <w:sz w:val="22"/>
          <w:szCs w:val="22"/>
          <w:lang w:val="ru-RU"/>
        </w:rPr>
        <w:t xml:space="preserve"> (</w:t>
      </w:r>
      <w:r w:rsidRPr="00D6145B">
        <w:rPr>
          <w:rFonts w:ascii="Garamond" w:hAnsi="Garamond"/>
          <w:sz w:val="22"/>
          <w:szCs w:val="22"/>
        </w:rPr>
        <w:t>Product</w:t>
      </w:r>
      <w:r w:rsidRPr="00D6145B">
        <w:rPr>
          <w:rFonts w:ascii="Garamond" w:hAnsi="Garamond"/>
          <w:sz w:val="22"/>
          <w:szCs w:val="22"/>
          <w:lang w:val="ru-RU"/>
        </w:rPr>
        <w:t xml:space="preserve"> </w:t>
      </w:r>
      <w:r w:rsidRPr="00D6145B">
        <w:rPr>
          <w:rFonts w:ascii="Garamond" w:hAnsi="Garamond"/>
          <w:sz w:val="22"/>
          <w:szCs w:val="22"/>
        </w:rPr>
        <w:t>Backlog</w:t>
      </w:r>
      <w:r w:rsidRPr="00D6145B">
        <w:rPr>
          <w:rFonts w:ascii="Garamond" w:hAnsi="Garamond"/>
          <w:sz w:val="22"/>
          <w:szCs w:val="22"/>
          <w:lang w:val="ru-RU"/>
        </w:rPr>
        <w:t>), приоритизированный (упорядоченный 1, 2, 3, ...) список задач, ориентированных на клиента.</w:t>
      </w:r>
    </w:p>
    <w:p w14:paraId="0CAFB549" w14:textId="14D2514A" w:rsidR="00183A57" w:rsidRDefault="00D6145B">
      <w:pPr>
        <w:pStyle w:val="Default"/>
        <w:tabs>
          <w:tab w:val="left" w:pos="360"/>
        </w:tabs>
        <w:spacing w:before="120" w:after="80"/>
        <w:jc w:val="both"/>
        <w:rPr>
          <w:rFonts w:ascii="Garamond" w:hAnsi="Garamond"/>
          <w:sz w:val="22"/>
          <w:szCs w:val="22"/>
          <w:lang w:val="ru-RU"/>
        </w:rPr>
      </w:pPr>
      <w:r w:rsidRPr="00D6145B">
        <w:rPr>
          <w:rFonts w:ascii="Garamond" w:hAnsi="Garamond"/>
          <w:sz w:val="22"/>
          <w:szCs w:val="22"/>
          <w:lang w:val="ru-RU"/>
        </w:rPr>
        <w:t>Бэклог Продукта существует (и развивается) на протяжении всего жизненного цикла продукта; это дорожная карта (</w:t>
      </w:r>
      <w:r w:rsidRPr="00D6145B">
        <w:rPr>
          <w:rFonts w:ascii="Garamond" w:hAnsi="Garamond"/>
          <w:sz w:val="22"/>
          <w:szCs w:val="22"/>
        </w:rPr>
        <w:t>roadmap</w:t>
      </w:r>
      <w:r w:rsidRPr="00D6145B">
        <w:rPr>
          <w:rFonts w:ascii="Garamond" w:hAnsi="Garamond"/>
          <w:sz w:val="22"/>
          <w:szCs w:val="22"/>
          <w:lang w:val="ru-RU"/>
        </w:rPr>
        <w:t>) продукта (</w:t>
      </w:r>
      <w:r w:rsidRPr="00D6145B">
        <w:rPr>
          <w:rFonts w:ascii="Garamond" w:hAnsi="Garamond"/>
          <w:b/>
          <w:bCs/>
          <w:sz w:val="22"/>
          <w:szCs w:val="22"/>
          <w:lang w:val="ru-RU"/>
        </w:rPr>
        <w:t>Иллюстрации 2 и 3</w:t>
      </w:r>
      <w:r w:rsidRPr="00D6145B">
        <w:rPr>
          <w:rFonts w:ascii="Garamond" w:hAnsi="Garamond"/>
          <w:sz w:val="22"/>
          <w:szCs w:val="22"/>
          <w:lang w:val="ru-RU"/>
        </w:rPr>
        <w:t>). В любой момент Бэклог Продукта является единственным, исчерпывающим представлением “всего, что могло бы быть сделано Командой, в порядке приоритета”. Для продукта существует только единственный Бэклог Продукта; это означает, что Владелец Продукта необходим, чтобы принимать решения о приоритетах на всём спектре, предоставляя интересы</w:t>
      </w:r>
      <w:r w:rsidR="004A54F9">
        <w:rPr>
          <w:rFonts w:ascii="Garamond" w:hAnsi="Garamond"/>
          <w:sz w:val="22"/>
          <w:szCs w:val="22"/>
          <w:lang w:val="ru-RU"/>
        </w:rPr>
        <w:t xml:space="preserve"> всех</w:t>
      </w:r>
      <w:r w:rsidRPr="00D6145B">
        <w:rPr>
          <w:rFonts w:ascii="Garamond" w:hAnsi="Garamond"/>
          <w:sz w:val="22"/>
          <w:szCs w:val="22"/>
          <w:lang w:val="ru-RU"/>
        </w:rPr>
        <w:t xml:space="preserve"> заинтересованных лиц (включая Команду).</w:t>
      </w:r>
    </w:p>
    <w:p w14:paraId="2AAA6012" w14:textId="77777777" w:rsidR="00D6145B" w:rsidRPr="00CB2F19" w:rsidRDefault="00D6145B">
      <w:pPr>
        <w:pStyle w:val="Default"/>
        <w:tabs>
          <w:tab w:val="left" w:pos="360"/>
        </w:tabs>
        <w:spacing w:before="120" w:after="80"/>
        <w:jc w:val="both"/>
        <w:rPr>
          <w:rFonts w:ascii="Garamond" w:eastAsia="Garamond" w:hAnsi="Garamond" w:cs="Garamond"/>
          <w:sz w:val="22"/>
          <w:szCs w:val="22"/>
          <w:lang w:val="ru-RU"/>
        </w:rPr>
      </w:pP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875"/>
        <w:gridCol w:w="3402"/>
        <w:gridCol w:w="1275"/>
        <w:gridCol w:w="1560"/>
        <w:gridCol w:w="283"/>
        <w:gridCol w:w="284"/>
        <w:gridCol w:w="283"/>
        <w:gridCol w:w="284"/>
        <w:gridCol w:w="271"/>
        <w:gridCol w:w="244"/>
      </w:tblGrid>
      <w:tr w:rsidR="00CB2F19" w14:paraId="6BF62AB6" w14:textId="77777777" w:rsidTr="00A6084A">
        <w:trPr>
          <w:trHeight w:val="406"/>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3BE051F" w14:textId="4B87EDAC" w:rsidR="00CB2F19" w:rsidRPr="00CB2F19" w:rsidRDefault="00CB2F19" w:rsidP="00A6084A">
            <w:pPr>
              <w:pStyle w:val="FreeForm"/>
              <w:jc w:val="center"/>
              <w:rPr>
                <w:rFonts w:ascii="Tahoma Bold" w:hAnsi="Tahoma Bold" w:hint="eastAsia"/>
                <w:b/>
                <w:bCs/>
                <w:sz w:val="14"/>
                <w:szCs w:val="14"/>
              </w:rPr>
            </w:pPr>
            <w:proofErr w:type="spellStart"/>
            <w:r w:rsidRPr="00CB2F19">
              <w:rPr>
                <w:rFonts w:ascii="Tahoma Bold" w:hAnsi="Tahoma Bold"/>
                <w:b/>
                <w:bCs/>
                <w:sz w:val="14"/>
                <w:szCs w:val="14"/>
              </w:rPr>
              <w:lastRenderedPageBreak/>
              <w:t>Приоритет</w:t>
            </w:r>
            <w:proofErr w:type="spellEnd"/>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BD7453D" w14:textId="2D139139" w:rsidR="00CB2F19" w:rsidRPr="00CB2F19" w:rsidRDefault="00CB2F19" w:rsidP="00A6084A">
            <w:pPr>
              <w:pStyle w:val="FreeForm"/>
              <w:jc w:val="center"/>
              <w:rPr>
                <w:rFonts w:ascii="Tahoma Bold" w:hAnsi="Tahoma Bold" w:hint="eastAsia"/>
                <w:b/>
                <w:bCs/>
                <w:sz w:val="14"/>
                <w:szCs w:val="14"/>
              </w:rPr>
            </w:pPr>
            <w:proofErr w:type="spellStart"/>
            <w:r w:rsidRPr="00CB2F19">
              <w:rPr>
                <w:rFonts w:ascii="Tahoma Bold" w:hAnsi="Tahoma Bold"/>
                <w:b/>
                <w:bCs/>
                <w:sz w:val="14"/>
                <w:szCs w:val="14"/>
              </w:rPr>
              <w:t>Элемент</w:t>
            </w:r>
            <w:proofErr w:type="spellEnd"/>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800E6D6" w14:textId="37994DE7" w:rsidR="00CB2F19" w:rsidRDefault="00CB2F19" w:rsidP="00A6084A">
            <w:pPr>
              <w:pStyle w:val="FreeForm"/>
              <w:jc w:val="center"/>
              <w:rPr>
                <w:rFonts w:ascii="Tahoma Bold" w:hAnsi="Tahoma Bold" w:hint="eastAsia"/>
                <w:b/>
                <w:bCs/>
                <w:sz w:val="14"/>
                <w:szCs w:val="14"/>
              </w:rPr>
            </w:pPr>
            <w:proofErr w:type="spellStart"/>
            <w:r w:rsidRPr="00CB2F19">
              <w:rPr>
                <w:rFonts w:ascii="Tahoma Bold" w:hAnsi="Tahoma Bold"/>
                <w:b/>
                <w:bCs/>
                <w:sz w:val="14"/>
                <w:szCs w:val="14"/>
              </w:rPr>
              <w:t>Детали</w:t>
            </w:r>
            <w:proofErr w:type="spellEnd"/>
          </w:p>
          <w:p w14:paraId="2C87F9DF" w14:textId="043B0A25" w:rsidR="00CB2F19" w:rsidRPr="00CB2F19" w:rsidRDefault="00CB2F19" w:rsidP="00A6084A">
            <w:pPr>
              <w:pStyle w:val="FreeForm"/>
              <w:jc w:val="center"/>
              <w:rPr>
                <w:rFonts w:ascii="Tahoma Bold" w:hAnsi="Tahoma Bold" w:hint="eastAsia"/>
                <w:b/>
                <w:bCs/>
                <w:sz w:val="14"/>
                <w:szCs w:val="14"/>
              </w:rPr>
            </w:pPr>
            <w:r w:rsidRPr="00CB2F19">
              <w:rPr>
                <w:rFonts w:ascii="Tahoma Bold" w:hAnsi="Tahoma Bold"/>
                <w:b/>
                <w:bCs/>
                <w:sz w:val="14"/>
                <w:szCs w:val="14"/>
              </w:rPr>
              <w:t>(</w:t>
            </w:r>
            <w:proofErr w:type="spellStart"/>
            <w:r w:rsidRPr="00CB2F19">
              <w:rPr>
                <w:rFonts w:ascii="Tahoma Bold" w:hAnsi="Tahoma Bold"/>
                <w:b/>
                <w:bCs/>
                <w:sz w:val="14"/>
                <w:szCs w:val="14"/>
              </w:rPr>
              <w:t>ссылка</w:t>
            </w:r>
            <w:proofErr w:type="spellEnd"/>
            <w:r w:rsidRPr="00CB2F19">
              <w:rPr>
                <w:rFonts w:ascii="Tahoma Bold" w:hAnsi="Tahoma Bold"/>
                <w:b/>
                <w:bCs/>
                <w:sz w:val="14"/>
                <w:szCs w:val="14"/>
              </w:rPr>
              <w:t xml:space="preserve"> </w:t>
            </w:r>
            <w:proofErr w:type="spellStart"/>
            <w:r w:rsidRPr="00CB2F19">
              <w:rPr>
                <w:rFonts w:ascii="Tahoma Bold" w:hAnsi="Tahoma Bold"/>
                <w:b/>
                <w:bCs/>
                <w:sz w:val="14"/>
                <w:szCs w:val="14"/>
              </w:rPr>
              <w:t>на</w:t>
            </w:r>
            <w:proofErr w:type="spellEnd"/>
            <w:r w:rsidRPr="00CB2F19">
              <w:rPr>
                <w:rFonts w:ascii="Tahoma Bold" w:hAnsi="Tahoma Bold"/>
                <w:b/>
                <w:bCs/>
                <w:sz w:val="14"/>
                <w:szCs w:val="14"/>
              </w:rPr>
              <w:t xml:space="preserve"> Wiki)</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789A923" w14:textId="3114719E" w:rsidR="00CB2F19" w:rsidRPr="00A6084A" w:rsidRDefault="00CB2F19" w:rsidP="00A6084A">
            <w:pPr>
              <w:pStyle w:val="FreeForm"/>
              <w:jc w:val="center"/>
              <w:rPr>
                <w:rFonts w:ascii="Tahoma Bold" w:hAnsi="Tahoma Bold" w:hint="eastAsia"/>
                <w:b/>
                <w:bCs/>
                <w:sz w:val="14"/>
                <w:szCs w:val="14"/>
              </w:rPr>
            </w:pPr>
            <w:r w:rsidRPr="00A6084A">
              <w:rPr>
                <w:rFonts w:ascii="Tahoma Bold" w:hAnsi="Tahoma Bold"/>
                <w:b/>
                <w:bCs/>
                <w:sz w:val="14"/>
                <w:szCs w:val="14"/>
                <w:lang w:val="ru-RU"/>
              </w:rPr>
              <w:t>П</w:t>
            </w:r>
            <w:proofErr w:type="spellStart"/>
            <w:r w:rsidRPr="00A6084A">
              <w:rPr>
                <w:rFonts w:ascii="Tahoma Bold" w:hAnsi="Tahoma Bold"/>
                <w:b/>
                <w:bCs/>
                <w:sz w:val="14"/>
                <w:szCs w:val="14"/>
              </w:rPr>
              <w:t>ервоначальная</w:t>
            </w:r>
            <w:proofErr w:type="spellEnd"/>
            <w:r w:rsidRPr="00A6084A">
              <w:rPr>
                <w:rFonts w:ascii="Tahoma Bold" w:hAnsi="Tahoma Bold"/>
                <w:b/>
                <w:bCs/>
                <w:sz w:val="14"/>
                <w:szCs w:val="14"/>
              </w:rPr>
              <w:t xml:space="preserve"> </w:t>
            </w:r>
            <w:proofErr w:type="spellStart"/>
            <w:r w:rsidRPr="00A6084A">
              <w:rPr>
                <w:rFonts w:ascii="Tahoma Bold" w:hAnsi="Tahoma Bold"/>
                <w:b/>
                <w:bCs/>
                <w:sz w:val="14"/>
                <w:szCs w:val="14"/>
              </w:rPr>
              <w:t>оценка</w:t>
            </w:r>
            <w:proofErr w:type="spellEnd"/>
          </w:p>
        </w:tc>
        <w:tc>
          <w:tcPr>
            <w:tcW w:w="1649" w:type="dxa"/>
            <w:gridSpan w:val="6"/>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86313A9" w14:textId="5FEAA88C" w:rsidR="00CB2F19" w:rsidRPr="00A6084A" w:rsidRDefault="00CB2F19" w:rsidP="00A6084A">
            <w:pPr>
              <w:pStyle w:val="FreeForm"/>
              <w:jc w:val="center"/>
              <w:rPr>
                <w:rFonts w:ascii="Tahoma Bold" w:hAnsi="Tahoma Bold" w:hint="eastAsia"/>
                <w:b/>
                <w:bCs/>
                <w:sz w:val="14"/>
                <w:szCs w:val="14"/>
              </w:rPr>
            </w:pPr>
            <w:proofErr w:type="spellStart"/>
            <w:r w:rsidRPr="00A6084A">
              <w:rPr>
                <w:rFonts w:ascii="Tahoma Bold" w:hAnsi="Tahoma Bold"/>
                <w:b/>
                <w:bCs/>
                <w:sz w:val="14"/>
                <w:szCs w:val="14"/>
              </w:rPr>
              <w:t>Обновлённая</w:t>
            </w:r>
            <w:proofErr w:type="spellEnd"/>
            <w:r w:rsidRPr="00A6084A">
              <w:rPr>
                <w:rFonts w:ascii="Tahoma Bold" w:hAnsi="Tahoma Bold"/>
                <w:b/>
                <w:bCs/>
                <w:sz w:val="14"/>
                <w:szCs w:val="14"/>
              </w:rPr>
              <w:t xml:space="preserve"> </w:t>
            </w:r>
            <w:proofErr w:type="spellStart"/>
            <w:r w:rsidRPr="00A6084A">
              <w:rPr>
                <w:rFonts w:ascii="Tahoma Bold" w:hAnsi="Tahoma Bold"/>
                <w:b/>
                <w:bCs/>
                <w:sz w:val="14"/>
                <w:szCs w:val="14"/>
              </w:rPr>
              <w:t>Оценка</w:t>
            </w:r>
            <w:proofErr w:type="spellEnd"/>
            <w:r w:rsidRPr="00A6084A">
              <w:rPr>
                <w:rFonts w:ascii="Tahoma Bold" w:hAnsi="Tahoma Bold"/>
                <w:b/>
                <w:bCs/>
                <w:sz w:val="14"/>
                <w:szCs w:val="14"/>
              </w:rPr>
              <w:t xml:space="preserve"> в </w:t>
            </w:r>
            <w:proofErr w:type="spellStart"/>
            <w:r w:rsidRPr="00A6084A">
              <w:rPr>
                <w:rFonts w:ascii="Tahoma Bold" w:hAnsi="Tahoma Bold"/>
                <w:b/>
                <w:bCs/>
                <w:sz w:val="14"/>
                <w:szCs w:val="14"/>
              </w:rPr>
              <w:t>Спринте</w:t>
            </w:r>
            <w:proofErr w:type="spellEnd"/>
          </w:p>
        </w:tc>
      </w:tr>
      <w:tr w:rsidR="00183A57" w14:paraId="269821E4" w14:textId="77777777" w:rsidTr="00A6084A">
        <w:trPr>
          <w:trHeight w:val="272"/>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86DBD6A" w14:textId="4D950CA1" w:rsidR="00183A57" w:rsidRDefault="00183A57" w:rsidP="00CB2F19">
            <w:pPr>
              <w:pStyle w:val="FreeForm"/>
            </w:pP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5083AA3" w14:textId="2198680C" w:rsidR="00183A57" w:rsidRDefault="00183A57" w:rsidP="00CB2F19">
            <w:pPr>
              <w:pStyle w:val="FreeForm"/>
            </w:pP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BE62B8" w14:textId="6EDC6847" w:rsidR="00183A57" w:rsidRDefault="00183A57" w:rsidP="00CB2F19">
            <w:pPr>
              <w:pStyle w:val="FreeForm"/>
            </w:pP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DDE0F13" w14:textId="1899566B" w:rsidR="00183A57" w:rsidRDefault="00183A57" w:rsidP="00CB2F19">
            <w:pPr>
              <w:pStyle w:val="FreeForm"/>
            </w:pP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AF52AC4" w14:textId="77777777" w:rsidR="00183A57" w:rsidRPr="00A6084A" w:rsidRDefault="00BD6D2C" w:rsidP="00CB2F19">
            <w:pPr>
              <w:pStyle w:val="FreeForm"/>
              <w:jc w:val="center"/>
              <w:rPr>
                <w:b/>
                <w:bCs/>
              </w:rPr>
            </w:pPr>
            <w:r w:rsidRPr="00A6084A">
              <w:rPr>
                <w:rFonts w:ascii="Tahoma Bold" w:hAnsi="Tahoma Bold"/>
                <w:b/>
                <w:bCs/>
                <w:sz w:val="14"/>
                <w:szCs w:val="14"/>
              </w:rPr>
              <w:t>1</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A765307" w14:textId="77777777" w:rsidR="00183A57" w:rsidRPr="00A6084A" w:rsidRDefault="00BD6D2C">
            <w:pPr>
              <w:pStyle w:val="FreeForm"/>
              <w:jc w:val="center"/>
              <w:rPr>
                <w:b/>
                <w:bCs/>
              </w:rPr>
            </w:pPr>
            <w:r w:rsidRPr="00A6084A">
              <w:rPr>
                <w:rFonts w:ascii="Tahoma Bold" w:hAnsi="Tahoma Bold"/>
                <w:b/>
                <w:bCs/>
                <w:sz w:val="14"/>
                <w:szCs w:val="14"/>
              </w:rPr>
              <w:t>2</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85C2BBB" w14:textId="77777777" w:rsidR="00183A57" w:rsidRPr="00A6084A" w:rsidRDefault="00BD6D2C">
            <w:pPr>
              <w:pStyle w:val="FreeForm"/>
              <w:jc w:val="center"/>
              <w:rPr>
                <w:b/>
                <w:bCs/>
              </w:rPr>
            </w:pPr>
            <w:r w:rsidRPr="00A6084A">
              <w:rPr>
                <w:rFonts w:ascii="Tahoma Bold" w:hAnsi="Tahoma Bold"/>
                <w:b/>
                <w:bCs/>
                <w:sz w:val="14"/>
                <w:szCs w:val="14"/>
              </w:rPr>
              <w:t>3</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30665E5" w14:textId="77777777" w:rsidR="00183A57" w:rsidRPr="00A6084A" w:rsidRDefault="00BD6D2C">
            <w:pPr>
              <w:pStyle w:val="FreeForm"/>
              <w:jc w:val="center"/>
              <w:rPr>
                <w:b/>
                <w:bCs/>
              </w:rPr>
            </w:pPr>
            <w:r w:rsidRPr="00A6084A">
              <w:rPr>
                <w:rFonts w:ascii="Tahoma Bold" w:hAnsi="Tahoma Bold"/>
                <w:b/>
                <w:bCs/>
                <w:sz w:val="14"/>
                <w:szCs w:val="14"/>
              </w:rPr>
              <w:t>4</w:t>
            </w: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7FEE89" w14:textId="77777777" w:rsidR="00183A57" w:rsidRPr="00A6084A" w:rsidRDefault="00BD6D2C">
            <w:pPr>
              <w:pStyle w:val="FreeForm"/>
              <w:jc w:val="center"/>
              <w:rPr>
                <w:b/>
                <w:bCs/>
              </w:rPr>
            </w:pPr>
            <w:r w:rsidRPr="00A6084A">
              <w:rPr>
                <w:rFonts w:ascii="Tahoma Bold" w:hAnsi="Tahoma Bold"/>
                <w:b/>
                <w:bCs/>
                <w:sz w:val="14"/>
                <w:szCs w:val="14"/>
              </w:rPr>
              <w:t>5</w:t>
            </w: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1EEF0C8" w14:textId="77777777" w:rsidR="00183A57" w:rsidRPr="00A6084A" w:rsidRDefault="00BD6D2C">
            <w:pPr>
              <w:pStyle w:val="FreeForm"/>
              <w:jc w:val="center"/>
              <w:rPr>
                <w:b/>
                <w:bCs/>
              </w:rPr>
            </w:pPr>
            <w:r w:rsidRPr="00A6084A">
              <w:rPr>
                <w:rFonts w:ascii="Tahoma Bold" w:hAnsi="Tahoma Bold"/>
                <w:b/>
                <w:bCs/>
                <w:sz w:val="14"/>
                <w:szCs w:val="14"/>
              </w:rPr>
              <w:t>6</w:t>
            </w:r>
          </w:p>
        </w:tc>
      </w:tr>
      <w:tr w:rsidR="00183A57" w14:paraId="306D84A5"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558FD9F" w14:textId="77777777" w:rsidR="00183A57" w:rsidRDefault="00BD6D2C">
            <w:pPr>
              <w:pStyle w:val="FreeForm"/>
              <w:jc w:val="center"/>
            </w:pPr>
            <w:r>
              <w:rPr>
                <w:rFonts w:ascii="Tahoma" w:hAnsi="Tahoma"/>
                <w:sz w:val="14"/>
                <w:szCs w:val="14"/>
              </w:rPr>
              <w:t>1</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0695C7" w14:textId="32C8A28F" w:rsidR="00183A57" w:rsidRPr="00A6084A" w:rsidRDefault="00A6084A">
            <w:pPr>
              <w:pStyle w:val="FreeForm"/>
              <w:rPr>
                <w:lang w:val="ru-RU"/>
              </w:rPr>
            </w:pPr>
            <w:r w:rsidRPr="00A6084A">
              <w:rPr>
                <w:rFonts w:ascii="Tahoma" w:hAnsi="Tahoma"/>
                <w:sz w:val="14"/>
                <w:szCs w:val="14"/>
                <w:lang w:val="ru-RU"/>
              </w:rPr>
              <w:t xml:space="preserve">Как покупатель, Я хочу положить книгу в корзину (см. наброски </w:t>
            </w:r>
            <w:r w:rsidRPr="00A6084A">
              <w:rPr>
                <w:rFonts w:ascii="Tahoma" w:hAnsi="Tahoma"/>
                <w:sz w:val="14"/>
                <w:szCs w:val="14"/>
              </w:rPr>
              <w:t>UI</w:t>
            </w:r>
            <w:r w:rsidRPr="00A6084A">
              <w:rPr>
                <w:rFonts w:ascii="Tahoma" w:hAnsi="Tahoma"/>
                <w:sz w:val="14"/>
                <w:szCs w:val="14"/>
                <w:lang w:val="ru-RU"/>
              </w:rPr>
              <w:t xml:space="preserve"> в </w:t>
            </w:r>
            <w:r w:rsidRPr="00A6084A">
              <w:rPr>
                <w:rFonts w:ascii="Tahoma" w:hAnsi="Tahoma"/>
                <w:sz w:val="14"/>
                <w:szCs w:val="14"/>
              </w:rPr>
              <w:t>wiki</w:t>
            </w:r>
            <w:r w:rsidRPr="00A6084A">
              <w:rPr>
                <w:rFonts w:ascii="Tahoma" w:hAnsi="Tahoma"/>
                <w:sz w:val="14"/>
                <w:szCs w:val="14"/>
                <w:lang w:val="ru-RU"/>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1ACC50A"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C0FF0FE" w14:textId="77777777" w:rsidR="00183A57" w:rsidRDefault="00BD6D2C">
            <w:pPr>
              <w:pStyle w:val="FreeForm"/>
              <w:jc w:val="center"/>
            </w:pPr>
            <w:r>
              <w:rPr>
                <w:rFonts w:ascii="Tahoma" w:hAnsi="Tahoma"/>
                <w:sz w:val="14"/>
                <w:szCs w:val="14"/>
              </w:rPr>
              <w:t>5</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A9D0A61"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5A3F75D"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E55999A"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4F29B97"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A479FE3"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8CD8B7F" w14:textId="77777777" w:rsidR="00183A57" w:rsidRDefault="00183A57"/>
        </w:tc>
      </w:tr>
      <w:tr w:rsidR="00183A57" w14:paraId="22D98D0B" w14:textId="77777777" w:rsidTr="00A6084A">
        <w:trPr>
          <w:trHeight w:val="18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4866AEE" w14:textId="77777777" w:rsidR="00183A57" w:rsidRDefault="00BD6D2C">
            <w:pPr>
              <w:pStyle w:val="FreeForm"/>
              <w:jc w:val="center"/>
            </w:pPr>
            <w:r>
              <w:rPr>
                <w:rFonts w:ascii="Tahoma" w:hAnsi="Tahoma"/>
                <w:sz w:val="14"/>
                <w:szCs w:val="14"/>
              </w:rPr>
              <w:t>2</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3C1271E" w14:textId="6958924D" w:rsidR="00183A57" w:rsidRPr="00A6084A" w:rsidRDefault="00A6084A">
            <w:pPr>
              <w:pStyle w:val="FreeForm"/>
              <w:rPr>
                <w:lang w:val="ru-RU"/>
              </w:rPr>
            </w:pPr>
            <w:r w:rsidRPr="00A6084A">
              <w:rPr>
                <w:rFonts w:ascii="Tahoma" w:hAnsi="Tahoma"/>
                <w:sz w:val="14"/>
                <w:szCs w:val="14"/>
                <w:lang w:val="ru-RU"/>
              </w:rPr>
              <w:t>Как покупатель, Я хочу удалять книги из корзины</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4069114"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AF86451" w14:textId="77777777" w:rsidR="00183A57" w:rsidRDefault="00BD6D2C">
            <w:pPr>
              <w:pStyle w:val="FreeForm"/>
              <w:jc w:val="center"/>
            </w:pPr>
            <w:r>
              <w:rPr>
                <w:rFonts w:ascii="Tahoma" w:hAnsi="Tahoma"/>
                <w:sz w:val="14"/>
                <w:szCs w:val="14"/>
              </w:rPr>
              <w:t>2</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62D25CE"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D103A62"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9CA6D5"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B8FC11"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9AAE4FA"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C1F2BA2" w14:textId="77777777" w:rsidR="00183A57" w:rsidRDefault="00183A57"/>
        </w:tc>
      </w:tr>
      <w:tr w:rsidR="00183A57" w14:paraId="2C30E076"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F049266" w14:textId="77777777" w:rsidR="00183A57" w:rsidRDefault="00BD6D2C">
            <w:pPr>
              <w:pStyle w:val="FreeForm"/>
              <w:jc w:val="center"/>
            </w:pPr>
            <w:r>
              <w:rPr>
                <w:rFonts w:ascii="Tahoma" w:hAnsi="Tahoma"/>
                <w:sz w:val="14"/>
                <w:szCs w:val="14"/>
              </w:rPr>
              <w:t>3</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D711DC2" w14:textId="208E73AA" w:rsidR="00183A57" w:rsidRPr="00A6084A" w:rsidRDefault="00A6084A">
            <w:pPr>
              <w:pStyle w:val="FreeForm"/>
              <w:rPr>
                <w:lang w:val="ru-RU"/>
              </w:rPr>
            </w:pPr>
            <w:r w:rsidRPr="00A6084A">
              <w:rPr>
                <w:rFonts w:ascii="Tahoma" w:hAnsi="Tahoma"/>
                <w:sz w:val="14"/>
                <w:szCs w:val="14"/>
                <w:lang w:val="ru-RU"/>
              </w:rPr>
              <w:t xml:space="preserve">Улучшить производительность обработки транзакции (см. целевые метрики производительности в </w:t>
            </w:r>
            <w:r w:rsidRPr="00A6084A">
              <w:rPr>
                <w:rFonts w:ascii="Tahoma" w:hAnsi="Tahoma"/>
                <w:sz w:val="14"/>
                <w:szCs w:val="14"/>
              </w:rPr>
              <w:t>wiki</w:t>
            </w:r>
            <w:r w:rsidRPr="00A6084A">
              <w:rPr>
                <w:rFonts w:ascii="Tahoma" w:hAnsi="Tahoma"/>
                <w:sz w:val="14"/>
                <w:szCs w:val="14"/>
                <w:lang w:val="ru-RU"/>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78F78FD"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6214FC3" w14:textId="77777777" w:rsidR="00183A57" w:rsidRDefault="00BD6D2C">
            <w:pPr>
              <w:pStyle w:val="FreeForm"/>
              <w:jc w:val="center"/>
            </w:pPr>
            <w:r>
              <w:rPr>
                <w:rFonts w:ascii="Tahoma" w:hAnsi="Tahoma"/>
                <w:sz w:val="14"/>
                <w:szCs w:val="14"/>
              </w:rPr>
              <w:t>13</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6FDBB1E"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F00281F"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40FE5E8"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0F3DB68"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63514BA"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D68E549" w14:textId="77777777" w:rsidR="00183A57" w:rsidRDefault="00183A57"/>
        </w:tc>
      </w:tr>
      <w:tr w:rsidR="00183A57" w14:paraId="3604217D"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A1FD885" w14:textId="77777777" w:rsidR="00183A57" w:rsidRDefault="00BD6D2C">
            <w:pPr>
              <w:pStyle w:val="FreeForm"/>
              <w:jc w:val="center"/>
            </w:pPr>
            <w:r>
              <w:rPr>
                <w:rFonts w:ascii="Tahoma" w:hAnsi="Tahoma"/>
                <w:sz w:val="14"/>
                <w:szCs w:val="14"/>
              </w:rPr>
              <w:t>4</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2C2555C" w14:textId="75CEFC69" w:rsidR="00183A57" w:rsidRPr="00A6084A" w:rsidRDefault="00A6084A">
            <w:pPr>
              <w:pStyle w:val="FreeForm"/>
              <w:rPr>
                <w:lang w:val="ru-RU"/>
              </w:rPr>
            </w:pPr>
            <w:r w:rsidRPr="00A6084A">
              <w:rPr>
                <w:rFonts w:ascii="Tahoma" w:hAnsi="Tahoma"/>
                <w:sz w:val="14"/>
                <w:szCs w:val="14"/>
                <w:lang w:val="ru-RU"/>
              </w:rPr>
              <w:t xml:space="preserve">Исследовать решение для ускорения проверки кредитной карты (см. целевые метрики производительности в </w:t>
            </w:r>
            <w:r w:rsidRPr="00A6084A">
              <w:rPr>
                <w:rFonts w:ascii="Tahoma" w:hAnsi="Tahoma"/>
                <w:sz w:val="14"/>
                <w:szCs w:val="14"/>
              </w:rPr>
              <w:t>wiki</w:t>
            </w:r>
            <w:r w:rsidRPr="00A6084A">
              <w:rPr>
                <w:rFonts w:ascii="Tahoma" w:hAnsi="Tahoma"/>
                <w:sz w:val="14"/>
                <w:szCs w:val="14"/>
                <w:lang w:val="ru-RU"/>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4518B9A"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658356" w14:textId="77777777" w:rsidR="00183A57" w:rsidRDefault="00BD6D2C">
            <w:pPr>
              <w:pStyle w:val="FreeForm"/>
              <w:jc w:val="center"/>
            </w:pPr>
            <w:r>
              <w:rPr>
                <w:rFonts w:ascii="Tahoma" w:hAnsi="Tahoma"/>
                <w:sz w:val="14"/>
                <w:szCs w:val="14"/>
              </w:rPr>
              <w:t>20</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C6C65C3"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588DCC8"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8AB0B5"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9A9F79A"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88CC5B5"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B8986C6" w14:textId="77777777" w:rsidR="00183A57" w:rsidRDefault="00183A57"/>
        </w:tc>
      </w:tr>
      <w:tr w:rsidR="00183A57" w14:paraId="1E90BFE1" w14:textId="77777777" w:rsidTr="00A6084A">
        <w:trPr>
          <w:trHeight w:val="173"/>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857DCB" w14:textId="77777777" w:rsidR="00183A57" w:rsidRDefault="00BD6D2C">
            <w:pPr>
              <w:pStyle w:val="FreeForm"/>
              <w:jc w:val="center"/>
            </w:pPr>
            <w:r>
              <w:rPr>
                <w:rFonts w:ascii="Tahoma" w:hAnsi="Tahoma"/>
                <w:sz w:val="14"/>
                <w:szCs w:val="14"/>
              </w:rPr>
              <w:t>5</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737B63B" w14:textId="06213705" w:rsidR="00183A57" w:rsidRPr="00A6084A" w:rsidRDefault="00A6084A">
            <w:pPr>
              <w:pStyle w:val="FreeForm"/>
              <w:rPr>
                <w:lang w:val="ru-RU"/>
              </w:rPr>
            </w:pPr>
            <w:r w:rsidRPr="00A6084A">
              <w:rPr>
                <w:rFonts w:ascii="Tahoma" w:hAnsi="Tahoma"/>
                <w:sz w:val="14"/>
                <w:szCs w:val="14"/>
                <w:lang w:val="ru-RU"/>
              </w:rPr>
              <w:t xml:space="preserve">Обновить версию </w:t>
            </w:r>
            <w:r w:rsidRPr="00A6084A">
              <w:rPr>
                <w:rFonts w:ascii="Tahoma" w:hAnsi="Tahoma"/>
                <w:sz w:val="14"/>
                <w:szCs w:val="14"/>
              </w:rPr>
              <w:t>Apache</w:t>
            </w:r>
            <w:r w:rsidRPr="00A6084A">
              <w:rPr>
                <w:rFonts w:ascii="Tahoma" w:hAnsi="Tahoma"/>
                <w:sz w:val="14"/>
                <w:szCs w:val="14"/>
                <w:lang w:val="ru-RU"/>
              </w:rPr>
              <w:t xml:space="preserve"> до 2.2.3 на всех серверах</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F56B4F8"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C698F7E" w14:textId="77777777" w:rsidR="00183A57" w:rsidRDefault="00BD6D2C">
            <w:pPr>
              <w:pStyle w:val="FreeForm"/>
              <w:jc w:val="center"/>
            </w:pPr>
            <w:r>
              <w:rPr>
                <w:rFonts w:ascii="Tahoma" w:hAnsi="Tahoma"/>
                <w:sz w:val="14"/>
                <w:szCs w:val="14"/>
              </w:rPr>
              <w:t>13</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8B2C94A"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DE0E0BD"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71AB017"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5E23EE5"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393972E"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01B9E32" w14:textId="77777777" w:rsidR="00183A57" w:rsidRDefault="00183A57"/>
        </w:tc>
      </w:tr>
      <w:tr w:rsidR="00183A57" w14:paraId="3E372C2A"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1DDACE" w14:textId="77777777" w:rsidR="00183A57" w:rsidRDefault="00BD6D2C">
            <w:pPr>
              <w:pStyle w:val="FreeForm"/>
              <w:jc w:val="center"/>
            </w:pPr>
            <w:r>
              <w:rPr>
                <w:rFonts w:ascii="Tahoma" w:hAnsi="Tahoma"/>
                <w:sz w:val="14"/>
                <w:szCs w:val="14"/>
              </w:rPr>
              <w:t>6</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5FCFED" w14:textId="3D7EF713" w:rsidR="00183A57" w:rsidRPr="00A6084A" w:rsidRDefault="00A6084A">
            <w:pPr>
              <w:pStyle w:val="FreeForm"/>
              <w:rPr>
                <w:lang w:val="ru-RU"/>
              </w:rPr>
            </w:pPr>
            <w:r w:rsidRPr="00A6084A">
              <w:rPr>
                <w:rFonts w:ascii="Tahoma" w:hAnsi="Tahoma"/>
                <w:sz w:val="14"/>
                <w:szCs w:val="14"/>
                <w:lang w:val="ru-RU"/>
              </w:rPr>
              <w:t>Диагностировать и исправить ошибки в порядке исполнения скриптов (</w:t>
            </w:r>
            <w:proofErr w:type="spellStart"/>
            <w:r w:rsidRPr="00A6084A">
              <w:rPr>
                <w:rFonts w:ascii="Tahoma" w:hAnsi="Tahoma"/>
                <w:sz w:val="14"/>
                <w:szCs w:val="14"/>
              </w:rPr>
              <w:t>bugzilla</w:t>
            </w:r>
            <w:proofErr w:type="spellEnd"/>
            <w:r w:rsidRPr="00A6084A">
              <w:rPr>
                <w:rFonts w:ascii="Tahoma" w:hAnsi="Tahoma"/>
                <w:sz w:val="14"/>
                <w:szCs w:val="14"/>
                <w:lang w:val="ru-RU"/>
              </w:rPr>
              <w:t xml:space="preserve"> </w:t>
            </w:r>
            <w:r w:rsidRPr="00A6084A">
              <w:rPr>
                <w:rFonts w:ascii="Tahoma" w:hAnsi="Tahoma"/>
                <w:sz w:val="14"/>
                <w:szCs w:val="14"/>
              </w:rPr>
              <w:t>ID</w:t>
            </w:r>
            <w:r w:rsidRPr="00A6084A">
              <w:rPr>
                <w:rFonts w:ascii="Tahoma" w:hAnsi="Tahoma"/>
                <w:sz w:val="14"/>
                <w:szCs w:val="14"/>
                <w:lang w:val="ru-RU"/>
              </w:rPr>
              <w:t xml:space="preserve"> 14823)</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CB88EAF"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F46DCBD" w14:textId="77777777" w:rsidR="00183A57" w:rsidRDefault="00BD6D2C">
            <w:pPr>
              <w:pStyle w:val="FreeForm"/>
              <w:jc w:val="center"/>
            </w:pPr>
            <w:r>
              <w:rPr>
                <w:rFonts w:ascii="Tahoma" w:hAnsi="Tahoma"/>
                <w:sz w:val="14"/>
                <w:szCs w:val="14"/>
              </w:rPr>
              <w:t>3</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C8F2097"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9E22A34"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479F5B8"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5D44BBD"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C6A7ED5"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C907DCF" w14:textId="77777777" w:rsidR="00183A57" w:rsidRDefault="00183A57"/>
        </w:tc>
      </w:tr>
      <w:tr w:rsidR="00183A57" w14:paraId="5519B696" w14:textId="77777777" w:rsidTr="00A6084A">
        <w:trPr>
          <w:trHeight w:val="18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5A62969" w14:textId="77777777" w:rsidR="00183A57" w:rsidRDefault="00BD6D2C">
            <w:pPr>
              <w:pStyle w:val="FreeForm"/>
              <w:jc w:val="center"/>
            </w:pPr>
            <w:r>
              <w:rPr>
                <w:rFonts w:ascii="Tahoma" w:hAnsi="Tahoma"/>
                <w:sz w:val="14"/>
                <w:szCs w:val="14"/>
              </w:rPr>
              <w:t>7</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8F9F66" w14:textId="1E7DFE5B" w:rsidR="00183A57" w:rsidRPr="00A6084A" w:rsidRDefault="00A6084A">
            <w:pPr>
              <w:pStyle w:val="FreeForm"/>
              <w:rPr>
                <w:lang w:val="ru-RU"/>
              </w:rPr>
            </w:pPr>
            <w:r w:rsidRPr="00A6084A">
              <w:rPr>
                <w:rFonts w:ascii="Tahoma" w:hAnsi="Tahoma"/>
                <w:sz w:val="14"/>
                <w:szCs w:val="14"/>
                <w:lang w:val="ru-RU"/>
              </w:rPr>
              <w:t>Как покупатель, Я хочу создавать и сохранять список желаний</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AE2E85E"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DF92F98" w14:textId="77777777" w:rsidR="00183A57" w:rsidRDefault="00BD6D2C">
            <w:pPr>
              <w:pStyle w:val="FreeForm"/>
              <w:jc w:val="center"/>
            </w:pPr>
            <w:r>
              <w:rPr>
                <w:rFonts w:ascii="Tahoma" w:hAnsi="Tahoma"/>
                <w:sz w:val="14"/>
                <w:szCs w:val="14"/>
              </w:rPr>
              <w:t>40</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BA3C511"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4CBF7EA"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FF2A494"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AA069B3"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703F11D"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D45AD64" w14:textId="77777777" w:rsidR="00183A57" w:rsidRDefault="00183A57"/>
        </w:tc>
      </w:tr>
      <w:tr w:rsidR="00183A57" w14:paraId="6A56F5A0"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67E697D" w14:textId="77777777" w:rsidR="00183A57" w:rsidRDefault="00BD6D2C">
            <w:pPr>
              <w:pStyle w:val="FreeForm"/>
              <w:jc w:val="center"/>
            </w:pPr>
            <w:r>
              <w:rPr>
                <w:rFonts w:ascii="Tahoma" w:hAnsi="Tahoma"/>
                <w:sz w:val="14"/>
                <w:szCs w:val="14"/>
              </w:rPr>
              <w:t>8</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AA1C7D0" w14:textId="3A006871" w:rsidR="00183A57" w:rsidRPr="00A6084A" w:rsidRDefault="00A6084A">
            <w:pPr>
              <w:pStyle w:val="FreeForm"/>
              <w:rPr>
                <w:lang w:val="ru-RU"/>
              </w:rPr>
            </w:pPr>
            <w:r w:rsidRPr="00A6084A">
              <w:rPr>
                <w:rFonts w:ascii="Tahoma" w:hAnsi="Tahoma"/>
                <w:sz w:val="14"/>
                <w:szCs w:val="14"/>
                <w:lang w:val="ru-RU"/>
              </w:rPr>
              <w:t xml:space="preserve">Как покупатель, Я хочу добавлять и удалять элементы в </w:t>
            </w:r>
            <w:r w:rsidR="0065592F" w:rsidRPr="00A6084A">
              <w:rPr>
                <w:rFonts w:ascii="Tahoma" w:hAnsi="Tahoma"/>
                <w:sz w:val="14"/>
                <w:szCs w:val="14"/>
                <w:lang w:val="ru-RU"/>
              </w:rPr>
              <w:t>в мо</w:t>
            </w:r>
            <w:r w:rsidR="0065592F">
              <w:rPr>
                <w:rFonts w:ascii="Tahoma" w:hAnsi="Tahoma"/>
                <w:sz w:val="14"/>
                <w:szCs w:val="14"/>
                <w:lang w:val="ru-RU"/>
              </w:rPr>
              <w:t>ём</w:t>
            </w:r>
            <w:r w:rsidR="0065592F" w:rsidRPr="00A6084A">
              <w:rPr>
                <w:rFonts w:ascii="Tahoma" w:hAnsi="Tahoma"/>
                <w:sz w:val="14"/>
                <w:szCs w:val="14"/>
                <w:lang w:val="ru-RU"/>
              </w:rPr>
              <w:t xml:space="preserve"> списк</w:t>
            </w:r>
            <w:r w:rsidR="0065592F">
              <w:rPr>
                <w:rFonts w:ascii="Tahoma" w:hAnsi="Tahoma"/>
                <w:sz w:val="14"/>
                <w:szCs w:val="14"/>
                <w:lang w:val="ru-RU"/>
              </w:rPr>
              <w:t>е</w:t>
            </w:r>
            <w:r w:rsidR="0065592F" w:rsidRPr="00A6084A">
              <w:rPr>
                <w:rFonts w:ascii="Tahoma" w:hAnsi="Tahoma"/>
                <w:sz w:val="14"/>
                <w:szCs w:val="14"/>
                <w:lang w:val="ru-RU"/>
              </w:rPr>
              <w:t xml:space="preserve"> желаний</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B7B4384"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2D9E757" w14:textId="77777777" w:rsidR="00183A57" w:rsidRDefault="00BD6D2C">
            <w:pPr>
              <w:pStyle w:val="FreeForm"/>
              <w:jc w:val="center"/>
            </w:pPr>
            <w:r>
              <w:rPr>
                <w:rFonts w:ascii="Tahoma" w:hAnsi="Tahoma"/>
                <w:sz w:val="14"/>
                <w:szCs w:val="14"/>
              </w:rPr>
              <w:t>20</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C8C938C"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80562BD"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1A9C766"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9536C9F"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07ADE11"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4A5DE8A" w14:textId="77777777" w:rsidR="00183A57" w:rsidRDefault="00183A57"/>
        </w:tc>
      </w:tr>
    </w:tbl>
    <w:p w14:paraId="5D410E5C" w14:textId="673D353F" w:rsidR="00A6084A" w:rsidRPr="00F9336A" w:rsidRDefault="00A6084A" w:rsidP="00367229">
      <w:pPr>
        <w:pStyle w:val="Default"/>
        <w:tabs>
          <w:tab w:val="left" w:pos="360"/>
        </w:tabs>
        <w:spacing w:before="120" w:after="80"/>
        <w:rPr>
          <w:rFonts w:ascii="Garamond" w:hAnsi="Garamond"/>
          <w:sz w:val="22"/>
          <w:szCs w:val="22"/>
          <w:lang w:val="ru-RU"/>
        </w:rPr>
      </w:pPr>
      <w:r>
        <w:rPr>
          <w:noProof/>
        </w:rPr>
        <mc:AlternateContent>
          <mc:Choice Requires="wpg">
            <w:drawing>
              <wp:anchor distT="152400" distB="152400" distL="152400" distR="152400" simplePos="0" relativeHeight="251660288" behindDoc="0" locked="0" layoutInCell="1" allowOverlap="0" wp14:anchorId="63C1341E" wp14:editId="1F0714A5">
                <wp:simplePos x="0" y="0"/>
                <wp:positionH relativeFrom="margin">
                  <wp:align>center</wp:align>
                </wp:positionH>
                <wp:positionV relativeFrom="line">
                  <wp:posOffset>434377</wp:posOffset>
                </wp:positionV>
                <wp:extent cx="5359400" cy="2934404"/>
                <wp:effectExtent l="0" t="0" r="0" b="0"/>
                <wp:wrapTopAndBottom/>
                <wp:docPr id="1073741835" name="officeArt object"/>
                <wp:cNvGraphicFramePr/>
                <a:graphic xmlns:a="http://schemas.openxmlformats.org/drawingml/2006/main">
                  <a:graphicData uri="http://schemas.microsoft.com/office/word/2010/wordprocessingGroup">
                    <wpg:wgp>
                      <wpg:cNvGrpSpPr/>
                      <wpg:grpSpPr>
                        <a:xfrm>
                          <a:off x="0" y="0"/>
                          <a:ext cx="5359400" cy="2934404"/>
                          <a:chOff x="0" y="0"/>
                          <a:chExt cx="5359399" cy="2934403"/>
                        </a:xfrm>
                      </wpg:grpSpPr>
                      <pic:pic xmlns:pic="http://schemas.openxmlformats.org/drawingml/2006/picture">
                        <pic:nvPicPr>
                          <pic:cNvPr id="1073741834" name="PastedGraphic-2.png"/>
                          <pic:cNvPicPr>
                            <a:picLocks noChangeAspect="1"/>
                          </pic:cNvPicPr>
                        </pic:nvPicPr>
                        <pic:blipFill>
                          <a:blip r:embed="rId13"/>
                          <a:stretch>
                            <a:fillRect/>
                          </a:stretch>
                        </pic:blipFill>
                        <pic:spPr>
                          <a:xfrm>
                            <a:off x="50800" y="50800"/>
                            <a:ext cx="5257800" cy="2832804"/>
                          </a:xfrm>
                          <a:prstGeom prst="rect">
                            <a:avLst/>
                          </a:prstGeom>
                          <a:ln>
                            <a:noFill/>
                          </a:ln>
                          <a:effectLst/>
                        </pic:spPr>
                      </pic:pic>
                      <pic:pic xmlns:pic="http://schemas.openxmlformats.org/drawingml/2006/picture">
                        <pic:nvPicPr>
                          <pic:cNvPr id="1073741833" name="Picture 1073741833"/>
                          <pic:cNvPicPr>
                            <a:picLocks/>
                          </pic:cNvPicPr>
                        </pic:nvPicPr>
                        <pic:blipFill>
                          <a:blip r:embed="rId14"/>
                          <a:stretch>
                            <a:fillRect/>
                          </a:stretch>
                        </pic:blipFill>
                        <pic:spPr>
                          <a:xfrm>
                            <a:off x="0" y="0"/>
                            <a:ext cx="5359400" cy="2934404"/>
                          </a:xfrm>
                          <a:prstGeom prst="rect">
                            <a:avLst/>
                          </a:prstGeom>
                          <a:effectLst/>
                        </pic:spPr>
                      </pic:pic>
                    </wpg:wgp>
                  </a:graphicData>
                </a:graphic>
              </wp:anchor>
            </w:drawing>
          </mc:Choice>
          <mc:Fallback>
            <w:pict>
              <v:group w14:anchorId="354B945A" id="officeArt object" o:spid="_x0000_s1026" style="position:absolute;margin-left:0;margin-top:34.2pt;width:422pt;height:231.05pt;z-index:251660288;mso-wrap-distance-left:12pt;mso-wrap-distance-top:12pt;mso-wrap-distance-right:12pt;mso-wrap-distance-bottom:12pt;mso-position-horizontal:center;mso-position-horizontal-relative:margin;mso-position-vertical-relative:line" coordsize="53593,29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stedGraphic-2.png" o:spid="_x0000_s1027" type="#_x0000_t75" style="position:absolute;left:508;top:508;width:52578;height:28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">
                  <v:imagedata r:id="rId26" o:title=""/>
                </v:shape>
                <v:shape id="Picture 1073741833" o:spid="_x0000_s1028" type="#_x0000_t75" style="position:absolute;width:53594;height:29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">
                  <v:imagedata r:id="rId27" o:title=""/>
                  <o:lock v:ext="edit" aspectratio="f"/>
                </v:shape>
                <w10:wrap type="topAndBottom" anchorx="margin" anchory="line"/>
              </v:group>
            </w:pict>
          </mc:Fallback>
        </mc:AlternateContent>
      </w:r>
      <w:r>
        <w:rPr>
          <w:rFonts w:ascii="Garamond" w:hAnsi="Garamond"/>
          <w:i/>
          <w:iCs/>
          <w:sz w:val="22"/>
          <w:szCs w:val="22"/>
          <w:lang w:val="ru-RU"/>
        </w:rPr>
        <w:t>Иллюстрация</w:t>
      </w:r>
      <w:r w:rsidRPr="00F9336A">
        <w:rPr>
          <w:rFonts w:ascii="Garamond" w:hAnsi="Garamond"/>
          <w:i/>
          <w:iCs/>
          <w:sz w:val="22"/>
          <w:szCs w:val="22"/>
          <w:lang w:val="ru-RU"/>
        </w:rPr>
        <w:t xml:space="preserve"> 2. Бэклог Продукта</w:t>
      </w:r>
      <w:r w:rsidR="00BD6D2C" w:rsidRPr="00F9336A">
        <w:rPr>
          <w:rFonts w:ascii="Arial Unicode MS" w:hAnsi="Arial Unicode MS"/>
          <w:lang w:val="ru-RU"/>
        </w:rPr>
        <w:br/>
      </w:r>
      <w:r w:rsidRPr="00A6084A">
        <w:rPr>
          <w:rFonts w:ascii="Garamond" w:hAnsi="Garamond"/>
          <w:i/>
          <w:iCs/>
          <w:sz w:val="22"/>
          <w:szCs w:val="22"/>
          <w:lang w:val="ru-RU"/>
        </w:rPr>
        <w:t>Иллюстрация 3. Визуальное Управление: Элементы Бэклога Продукта на стене</w:t>
      </w:r>
    </w:p>
    <w:p w14:paraId="5F30AACE" w14:textId="6418D04A" w:rsidR="00A6084A" w:rsidRPr="00A6084A" w:rsidRDefault="00A6084A">
      <w:pPr>
        <w:pStyle w:val="Default"/>
        <w:tabs>
          <w:tab w:val="left" w:pos="360"/>
        </w:tabs>
        <w:spacing w:before="120" w:after="80"/>
        <w:jc w:val="both"/>
        <w:rPr>
          <w:rFonts w:ascii="Garamond" w:hAnsi="Garamond"/>
          <w:sz w:val="22"/>
          <w:szCs w:val="22"/>
          <w:lang w:val="ru-RU"/>
        </w:rPr>
      </w:pPr>
      <w:r w:rsidRPr="00A6084A">
        <w:rPr>
          <w:rFonts w:ascii="Garamond" w:hAnsi="Garamond"/>
          <w:sz w:val="22"/>
          <w:szCs w:val="22"/>
          <w:lang w:val="ru-RU"/>
        </w:rPr>
        <w:t xml:space="preserve">Бэклог Продукта включает множество видов </w:t>
      </w:r>
      <w:r w:rsidRPr="00A6084A">
        <w:rPr>
          <w:rFonts w:ascii="Garamond" w:hAnsi="Garamond"/>
          <w:b/>
          <w:bCs/>
          <w:sz w:val="22"/>
          <w:szCs w:val="22"/>
          <w:lang w:val="ru-RU"/>
        </w:rPr>
        <w:t>элементов</w:t>
      </w:r>
      <w:r w:rsidRPr="00A6084A">
        <w:rPr>
          <w:rFonts w:ascii="Garamond" w:hAnsi="Garamond"/>
          <w:sz w:val="22"/>
          <w:szCs w:val="22"/>
          <w:lang w:val="ru-RU"/>
        </w:rPr>
        <w:t xml:space="preserve">, в первую очередь новую функциональность для пользователей (“разрешить всем пользователем класть книги в корзину”), но также и </w:t>
      </w:r>
      <w:r w:rsidRPr="00A6084A">
        <w:rPr>
          <w:rFonts w:ascii="Garamond" w:hAnsi="Garamond"/>
          <w:i/>
          <w:iCs/>
          <w:sz w:val="22"/>
          <w:szCs w:val="22"/>
          <w:lang w:val="ru-RU"/>
        </w:rPr>
        <w:t>основные</w:t>
      </w:r>
      <w:r w:rsidRPr="00A6084A">
        <w:rPr>
          <w:rFonts w:ascii="Garamond" w:hAnsi="Garamond"/>
          <w:sz w:val="22"/>
          <w:szCs w:val="22"/>
          <w:lang w:val="ru-RU"/>
        </w:rPr>
        <w:t xml:space="preserve"> цели по инженерному улучшению (напр., “переписать код системы с </w:t>
      </w:r>
      <w:r w:rsidRPr="00A6084A">
        <w:rPr>
          <w:rFonts w:ascii="Garamond" w:hAnsi="Garamond"/>
          <w:sz w:val="22"/>
          <w:szCs w:val="22"/>
        </w:rPr>
        <w:t>C</w:t>
      </w:r>
      <w:r w:rsidRPr="00A6084A">
        <w:rPr>
          <w:rFonts w:ascii="Garamond" w:hAnsi="Garamond"/>
          <w:sz w:val="22"/>
          <w:szCs w:val="22"/>
          <w:lang w:val="ru-RU"/>
        </w:rPr>
        <w:t xml:space="preserve">++ на </w:t>
      </w:r>
      <w:r w:rsidRPr="00A6084A">
        <w:rPr>
          <w:rFonts w:ascii="Garamond" w:hAnsi="Garamond"/>
          <w:sz w:val="22"/>
          <w:szCs w:val="22"/>
        </w:rPr>
        <w:t>Java</w:t>
      </w:r>
      <w:r w:rsidRPr="00A6084A">
        <w:rPr>
          <w:rFonts w:ascii="Garamond" w:hAnsi="Garamond"/>
          <w:sz w:val="22"/>
          <w:szCs w:val="22"/>
          <w:lang w:val="ru-RU"/>
        </w:rPr>
        <w:t xml:space="preserve">”), улучшения (напр. “ускорить наши тесты”), исследовательскую работу (“исследовать решения для ускорения проверки кредитной карты”) и, возможно, известные дефекты (“диагностировать и исправить ошибки порядка исполнения скриптов”), если только их немного (системы с большим количеством дефектов обычно имеют отдельную систему управления дефектами). </w:t>
      </w:r>
    </w:p>
    <w:p w14:paraId="76D673AF" w14:textId="68BF379D" w:rsidR="00A6084A" w:rsidRPr="00A6084A" w:rsidRDefault="00A6084A">
      <w:pPr>
        <w:pStyle w:val="Default"/>
        <w:tabs>
          <w:tab w:val="left" w:pos="360"/>
        </w:tabs>
        <w:spacing w:before="120" w:after="80"/>
        <w:jc w:val="both"/>
        <w:rPr>
          <w:rFonts w:ascii="Garamond" w:hAnsi="Garamond"/>
          <w:sz w:val="22"/>
          <w:szCs w:val="22"/>
          <w:lang w:val="ru-RU"/>
        </w:rPr>
      </w:pPr>
      <w:r w:rsidRPr="00A6084A">
        <w:rPr>
          <w:rFonts w:ascii="Garamond" w:hAnsi="Garamond"/>
          <w:sz w:val="22"/>
          <w:szCs w:val="22"/>
          <w:lang w:val="ru-RU"/>
        </w:rPr>
        <w:t xml:space="preserve">Элементы Бэклога Продукта могут быть сформулированы в любом понятном и поддерживаемом виде. Вразрез с популярным недопониманием Бэклог Продукта </w:t>
      </w:r>
      <w:r w:rsidRPr="00A6084A">
        <w:rPr>
          <w:rFonts w:ascii="Garamond" w:hAnsi="Garamond"/>
          <w:i/>
          <w:iCs/>
          <w:sz w:val="22"/>
          <w:szCs w:val="22"/>
          <w:lang w:val="ru-RU"/>
        </w:rPr>
        <w:t>не</w:t>
      </w:r>
      <w:r w:rsidRPr="00A6084A">
        <w:rPr>
          <w:rFonts w:ascii="Garamond" w:hAnsi="Garamond"/>
          <w:sz w:val="22"/>
          <w:szCs w:val="22"/>
          <w:lang w:val="ru-RU"/>
        </w:rPr>
        <w:t xml:space="preserve"> содержит “пользовательские истории” (</w:t>
      </w:r>
      <w:r w:rsidRPr="00A6084A">
        <w:rPr>
          <w:rFonts w:ascii="Garamond" w:hAnsi="Garamond"/>
          <w:sz w:val="22"/>
          <w:szCs w:val="22"/>
        </w:rPr>
        <w:t>user</w:t>
      </w:r>
      <w:r w:rsidRPr="00A6084A">
        <w:rPr>
          <w:rFonts w:ascii="Garamond" w:hAnsi="Garamond"/>
          <w:sz w:val="22"/>
          <w:szCs w:val="22"/>
          <w:lang w:val="ru-RU"/>
        </w:rPr>
        <w:t xml:space="preserve"> </w:t>
      </w:r>
      <w:r w:rsidRPr="00A6084A">
        <w:rPr>
          <w:rFonts w:ascii="Garamond" w:hAnsi="Garamond"/>
          <w:sz w:val="22"/>
          <w:szCs w:val="22"/>
        </w:rPr>
        <w:t>stories</w:t>
      </w:r>
      <w:r w:rsidRPr="00A6084A">
        <w:rPr>
          <w:rFonts w:ascii="Garamond" w:hAnsi="Garamond"/>
          <w:sz w:val="22"/>
          <w:szCs w:val="22"/>
          <w:lang w:val="ru-RU"/>
        </w:rPr>
        <w:t xml:space="preserve">); он просто состоит из </w:t>
      </w:r>
      <w:r w:rsidRPr="00A6084A">
        <w:rPr>
          <w:rFonts w:ascii="Garamond" w:hAnsi="Garamond"/>
          <w:i/>
          <w:iCs/>
          <w:sz w:val="22"/>
          <w:szCs w:val="22"/>
          <w:lang w:val="ru-RU"/>
        </w:rPr>
        <w:t>элементов</w:t>
      </w:r>
      <w:r w:rsidRPr="00A6084A">
        <w:rPr>
          <w:rFonts w:ascii="Garamond" w:hAnsi="Garamond"/>
          <w:sz w:val="22"/>
          <w:szCs w:val="22"/>
          <w:lang w:val="ru-RU"/>
        </w:rPr>
        <w:t xml:space="preserve">. Эти элементы могут быть выражены в формате пользовательских историй, сценариев использования или любом другом формате описания требований, который группа сочтёт полезным. </w:t>
      </w:r>
      <w:bookmarkStart w:id="60" w:name="_Hlk53344112"/>
      <w:r w:rsidRPr="00A6084A">
        <w:rPr>
          <w:rFonts w:ascii="Garamond" w:hAnsi="Garamond"/>
          <w:sz w:val="22"/>
          <w:szCs w:val="22"/>
          <w:lang w:val="ru-RU"/>
        </w:rPr>
        <w:t>Но какой бы ни был выбран подход, большинство элемент</w:t>
      </w:r>
      <w:r w:rsidR="00C32E28">
        <w:rPr>
          <w:rFonts w:ascii="Garamond" w:hAnsi="Garamond"/>
          <w:sz w:val="22"/>
          <w:szCs w:val="22"/>
          <w:lang w:val="ru-RU"/>
        </w:rPr>
        <w:t>ов</w:t>
      </w:r>
      <w:r w:rsidRPr="00A6084A">
        <w:rPr>
          <w:rFonts w:ascii="Garamond" w:hAnsi="Garamond"/>
          <w:sz w:val="22"/>
          <w:szCs w:val="22"/>
          <w:lang w:val="ru-RU"/>
        </w:rPr>
        <w:t xml:space="preserve"> должны </w:t>
      </w:r>
      <w:r w:rsidR="00C32E28">
        <w:rPr>
          <w:rFonts w:ascii="Garamond" w:hAnsi="Garamond"/>
          <w:sz w:val="22"/>
          <w:szCs w:val="22"/>
          <w:lang w:val="ru-RU"/>
        </w:rPr>
        <w:t xml:space="preserve">быть </w:t>
      </w:r>
      <w:r w:rsidRPr="00A6084A">
        <w:rPr>
          <w:rFonts w:ascii="Garamond" w:hAnsi="Garamond"/>
          <w:sz w:val="22"/>
          <w:szCs w:val="22"/>
          <w:lang w:val="ru-RU"/>
        </w:rPr>
        <w:t>сконцентрирова</w:t>
      </w:r>
      <w:r w:rsidR="00C32E28">
        <w:rPr>
          <w:rFonts w:ascii="Garamond" w:hAnsi="Garamond"/>
          <w:sz w:val="22"/>
          <w:szCs w:val="22"/>
          <w:lang w:val="ru-RU"/>
        </w:rPr>
        <w:t>ны</w:t>
      </w:r>
      <w:r w:rsidRPr="00A6084A">
        <w:rPr>
          <w:rFonts w:ascii="Garamond" w:hAnsi="Garamond"/>
          <w:sz w:val="22"/>
          <w:szCs w:val="22"/>
          <w:lang w:val="ru-RU"/>
        </w:rPr>
        <w:t xml:space="preserve"> на поставке ценности </w:t>
      </w:r>
      <w:r w:rsidR="00B847C0" w:rsidRPr="00A6084A">
        <w:rPr>
          <w:rFonts w:ascii="Garamond" w:hAnsi="Garamond"/>
          <w:sz w:val="22"/>
          <w:szCs w:val="22"/>
          <w:lang w:val="ru-RU"/>
        </w:rPr>
        <w:t>клиент</w:t>
      </w:r>
      <w:r w:rsidR="00B847C0">
        <w:rPr>
          <w:rFonts w:ascii="Garamond" w:hAnsi="Garamond"/>
          <w:sz w:val="22"/>
          <w:szCs w:val="22"/>
          <w:lang w:val="ru-RU"/>
        </w:rPr>
        <w:t>у</w:t>
      </w:r>
      <w:r w:rsidRPr="00A6084A">
        <w:rPr>
          <w:rFonts w:ascii="Garamond" w:hAnsi="Garamond"/>
          <w:sz w:val="22"/>
          <w:szCs w:val="22"/>
          <w:lang w:val="ru-RU"/>
        </w:rPr>
        <w:t xml:space="preserve">. </w:t>
      </w:r>
      <w:bookmarkEnd w:id="60"/>
    </w:p>
    <w:p w14:paraId="74881B9D" w14:textId="6800840A" w:rsidR="00A6084A" w:rsidRDefault="00A6084A">
      <w:pPr>
        <w:pStyle w:val="Default"/>
        <w:tabs>
          <w:tab w:val="left" w:pos="360"/>
        </w:tabs>
        <w:spacing w:before="120" w:after="80"/>
        <w:jc w:val="both"/>
        <w:rPr>
          <w:rFonts w:ascii="Garamond" w:hAnsi="Garamond"/>
          <w:sz w:val="22"/>
          <w:szCs w:val="22"/>
          <w:lang w:val="ru-RU"/>
        </w:rPr>
      </w:pPr>
      <w:r w:rsidRPr="00A6084A">
        <w:rPr>
          <w:rFonts w:ascii="Garamond" w:hAnsi="Garamond"/>
          <w:sz w:val="22"/>
          <w:szCs w:val="22"/>
          <w:lang w:val="ru-RU"/>
        </w:rPr>
        <w:lastRenderedPageBreak/>
        <w:t xml:space="preserve">Хороший Бэклог Продукта является ИСЧЕРПЫВАЮЩИМ... </w:t>
      </w:r>
    </w:p>
    <w:p w14:paraId="08861253" w14:textId="2907D0EA" w:rsidR="00183A57" w:rsidRPr="00D016D8" w:rsidRDefault="00D016D8">
      <w:pPr>
        <w:pStyle w:val="Default"/>
        <w:tabs>
          <w:tab w:val="left" w:pos="360"/>
        </w:tabs>
        <w:spacing w:before="120" w:after="80"/>
        <w:jc w:val="both"/>
        <w:rPr>
          <w:rFonts w:ascii="Garamond" w:hAnsi="Garamond"/>
          <w:sz w:val="22"/>
          <w:szCs w:val="22"/>
          <w:lang w:val="ru-RU"/>
        </w:rPr>
      </w:pPr>
      <w:r w:rsidRPr="00F9336A">
        <w:rPr>
          <w:rFonts w:ascii="Garamond" w:hAnsi="Garamond"/>
          <w:b/>
          <w:bCs/>
          <w:sz w:val="22"/>
          <w:szCs w:val="22"/>
          <w:lang w:val="ru-RU"/>
        </w:rPr>
        <w:t>Подробно детализирован</w:t>
      </w:r>
      <w:r w:rsidR="00BD6D2C" w:rsidRPr="00F9336A">
        <w:rPr>
          <w:rFonts w:ascii="Garamond" w:hAnsi="Garamond"/>
          <w:sz w:val="22"/>
          <w:szCs w:val="22"/>
          <w:lang w:val="ru-RU"/>
        </w:rPr>
        <w:t>.</w:t>
      </w:r>
      <w:r w:rsidR="00BD6D2C" w:rsidRPr="00D016D8">
        <w:rPr>
          <w:rFonts w:ascii="Garamond" w:hAnsi="Garamond"/>
          <w:sz w:val="22"/>
          <w:szCs w:val="22"/>
          <w:lang w:val="ru-RU"/>
        </w:rPr>
        <w:t xml:space="preserve"> </w:t>
      </w:r>
      <w:r w:rsidR="00A6084A" w:rsidRPr="00D016D8">
        <w:rPr>
          <w:rFonts w:ascii="Garamond" w:hAnsi="Garamond"/>
          <w:sz w:val="22"/>
          <w:szCs w:val="22"/>
          <w:lang w:val="ru-RU"/>
        </w:rPr>
        <w:t>Самые приоритетные элементы наиболее хорошо нормализованы по размеру, прояснены и детализированы, чем остальные с более низким приоритетом, так как они попадут в работу раньше. Например, 10% верхушки Бэклога может состоять из очень небольших, хорошо проанализированных элементов, а остальные 90% из более крупных.</w:t>
      </w:r>
    </w:p>
    <w:p w14:paraId="1A79BEB7" w14:textId="74A90967" w:rsidR="00183A57" w:rsidRPr="00D016D8" w:rsidRDefault="00D016D8">
      <w:pPr>
        <w:pStyle w:val="Default"/>
        <w:tabs>
          <w:tab w:val="left" w:pos="360"/>
        </w:tabs>
        <w:spacing w:before="120" w:after="80"/>
        <w:jc w:val="both"/>
        <w:rPr>
          <w:rFonts w:ascii="Garamond" w:eastAsia="Garamond" w:hAnsi="Garamond" w:cs="Garamond"/>
          <w:sz w:val="22"/>
          <w:szCs w:val="22"/>
          <w:lang w:val="ru-RU"/>
        </w:rPr>
      </w:pPr>
      <w:r w:rsidRPr="00D016D8">
        <w:rPr>
          <w:rFonts w:ascii="Garamond" w:hAnsi="Garamond"/>
          <w:b/>
          <w:bCs/>
          <w:sz w:val="22"/>
          <w:szCs w:val="22"/>
          <w:lang w:val="ru-RU"/>
        </w:rPr>
        <w:t>Оценён</w:t>
      </w:r>
      <w:r w:rsidR="00BD6D2C" w:rsidRPr="00D016D8">
        <w:rPr>
          <w:rFonts w:ascii="Garamond" w:hAnsi="Garamond"/>
          <w:sz w:val="22"/>
          <w:szCs w:val="22"/>
          <w:lang w:val="ru-RU"/>
        </w:rPr>
        <w:t xml:space="preserve">. </w:t>
      </w:r>
      <w:r w:rsidRPr="00D016D8">
        <w:rPr>
          <w:rFonts w:ascii="Garamond" w:hAnsi="Garamond"/>
          <w:sz w:val="22"/>
          <w:szCs w:val="22"/>
          <w:lang w:val="ru-RU"/>
        </w:rPr>
        <w:t xml:space="preserve">Элементы для текущего релиза должны иметь оценку, и, кроме того, следует рассматривать возможность переоценки в каждом Спринте, поскольку все учатся и появляется новая информация. Команда предоставляет Владельцу Продукта оценку своих </w:t>
      </w:r>
      <w:r w:rsidRPr="00D016D8">
        <w:rPr>
          <w:rFonts w:ascii="Garamond" w:hAnsi="Garamond"/>
          <w:i/>
          <w:iCs/>
          <w:sz w:val="22"/>
          <w:szCs w:val="22"/>
          <w:lang w:val="ru-RU"/>
        </w:rPr>
        <w:t>усилий</w:t>
      </w:r>
      <w:r w:rsidRPr="00D016D8">
        <w:rPr>
          <w:rFonts w:ascii="Garamond" w:hAnsi="Garamond"/>
          <w:sz w:val="22"/>
          <w:szCs w:val="22"/>
          <w:lang w:val="ru-RU"/>
        </w:rPr>
        <w:t xml:space="preserve"> для каждого элемента Бэклога Продукта, также, возможно, оценивая </w:t>
      </w:r>
      <w:r w:rsidRPr="00D016D8">
        <w:rPr>
          <w:rFonts w:ascii="Garamond" w:hAnsi="Garamond"/>
          <w:i/>
          <w:iCs/>
          <w:sz w:val="22"/>
          <w:szCs w:val="22"/>
          <w:lang w:val="ru-RU"/>
        </w:rPr>
        <w:t>технические риски</w:t>
      </w:r>
      <w:r w:rsidRPr="00D016D8">
        <w:rPr>
          <w:rFonts w:ascii="Garamond" w:hAnsi="Garamond"/>
          <w:sz w:val="22"/>
          <w:szCs w:val="22"/>
          <w:lang w:val="ru-RU"/>
        </w:rPr>
        <w:t>. Владелец Продукта и другие заинтересованные лица предоставляют информацию о ценности продуктовых запросов, которые могут включать получение дохода, снижение издержек, бизнес риски, важность для ряда заинтересованных лиц и т.д.</w:t>
      </w:r>
    </w:p>
    <w:p w14:paraId="4B962DAC" w14:textId="4D34FE02" w:rsidR="00183A57" w:rsidRPr="00D016D8" w:rsidRDefault="00D016D8">
      <w:pPr>
        <w:pStyle w:val="Default"/>
        <w:tabs>
          <w:tab w:val="left" w:pos="360"/>
        </w:tabs>
        <w:spacing w:before="120" w:after="80"/>
        <w:jc w:val="both"/>
        <w:rPr>
          <w:rFonts w:ascii="Garamond" w:eastAsia="Garamond" w:hAnsi="Garamond" w:cs="Garamond"/>
          <w:sz w:val="22"/>
          <w:szCs w:val="22"/>
          <w:lang w:val="ru-RU"/>
        </w:rPr>
      </w:pPr>
      <w:r w:rsidRPr="00D016D8">
        <w:rPr>
          <w:rFonts w:ascii="Garamond" w:hAnsi="Garamond"/>
          <w:b/>
          <w:bCs/>
          <w:sz w:val="22"/>
          <w:szCs w:val="22"/>
          <w:lang w:val="ru-RU"/>
        </w:rPr>
        <w:t>Актуален</w:t>
      </w:r>
      <w:r w:rsidR="00BD6D2C" w:rsidRPr="00D016D8">
        <w:rPr>
          <w:rFonts w:ascii="Garamond" w:hAnsi="Garamond"/>
          <w:sz w:val="22"/>
          <w:szCs w:val="22"/>
          <w:lang w:val="ru-RU"/>
        </w:rPr>
        <w:t xml:space="preserve">. </w:t>
      </w:r>
      <w:r w:rsidRPr="00D016D8">
        <w:rPr>
          <w:rFonts w:ascii="Garamond" w:hAnsi="Garamond"/>
          <w:sz w:val="22"/>
          <w:szCs w:val="22"/>
          <w:lang w:val="ru-RU"/>
        </w:rPr>
        <w:t>В ответ на обучение и вариативность, Бэклог Продукта постоянно проясняется. Каждый Спринт элементы могут быть добавлены, удалены, изменены, разделены, или у них может измениться приоритет. Поэтому Бэклог Продукта постоянно обновляется Владельцем Продукта, чтобы отразить изменения в потребностях клиентов, новые идеи или сведения, действия конкурентов, возникающие технические препятствия и т. д.</w:t>
      </w:r>
      <w:r w:rsidR="00BD6D2C" w:rsidRPr="00D016D8">
        <w:rPr>
          <w:rFonts w:ascii="Garamond" w:hAnsi="Garamond"/>
          <w:sz w:val="22"/>
          <w:szCs w:val="22"/>
          <w:lang w:val="ru-RU"/>
        </w:rPr>
        <w:t xml:space="preserve"> </w:t>
      </w:r>
    </w:p>
    <w:p w14:paraId="5B630C5B" w14:textId="77560FE6" w:rsidR="00183A57" w:rsidRDefault="00D016D8">
      <w:pPr>
        <w:pStyle w:val="Default"/>
        <w:tabs>
          <w:tab w:val="left" w:pos="360"/>
        </w:tabs>
        <w:spacing w:before="120" w:after="80"/>
        <w:jc w:val="both"/>
        <w:rPr>
          <w:rFonts w:ascii="Garamond" w:eastAsia="Garamond" w:hAnsi="Garamond" w:cs="Garamond"/>
          <w:sz w:val="22"/>
          <w:szCs w:val="22"/>
        </w:rPr>
      </w:pPr>
      <w:r w:rsidRPr="00D016D8">
        <w:rPr>
          <w:rFonts w:ascii="Garamond" w:hAnsi="Garamond"/>
          <w:b/>
          <w:bCs/>
          <w:sz w:val="22"/>
          <w:szCs w:val="22"/>
          <w:lang w:val="ru-RU"/>
        </w:rPr>
        <w:t>Приоритизирован</w:t>
      </w:r>
      <w:r w:rsidR="00BD6D2C" w:rsidRPr="00D016D8">
        <w:rPr>
          <w:rFonts w:ascii="Garamond" w:hAnsi="Garamond"/>
          <w:sz w:val="22"/>
          <w:szCs w:val="22"/>
          <w:lang w:val="ru-RU"/>
        </w:rPr>
        <w:t xml:space="preserve">. </w:t>
      </w:r>
      <w:r w:rsidRPr="00D016D8">
        <w:rPr>
          <w:rFonts w:ascii="Garamond" w:hAnsi="Garamond"/>
          <w:sz w:val="22"/>
          <w:szCs w:val="22"/>
          <w:lang w:val="ru-RU"/>
        </w:rPr>
        <w:t>Элементы верхушки Бэклога Продукта приоритизированы или упорядочены в порядке 1-</w:t>
      </w:r>
      <w:r w:rsidRPr="00D016D8">
        <w:rPr>
          <w:rFonts w:ascii="Garamond" w:hAnsi="Garamond"/>
          <w:sz w:val="22"/>
          <w:szCs w:val="22"/>
        </w:rPr>
        <w:t>N</w:t>
      </w:r>
      <w:r w:rsidRPr="00D016D8">
        <w:rPr>
          <w:rFonts w:ascii="Garamond" w:hAnsi="Garamond"/>
          <w:sz w:val="22"/>
          <w:szCs w:val="22"/>
          <w:lang w:val="ru-RU"/>
        </w:rPr>
        <w:t>. Обычно, самые высокоприоритетные элементы должны принести наибольшую *отдачу от ваших вложений* [в ориг. идиома “</w:t>
      </w:r>
      <w:r w:rsidRPr="00D016D8">
        <w:rPr>
          <w:rFonts w:ascii="Garamond" w:hAnsi="Garamond"/>
          <w:sz w:val="22"/>
          <w:szCs w:val="22"/>
        </w:rPr>
        <w:t>bang</w:t>
      </w:r>
      <w:r w:rsidRPr="00D016D8">
        <w:rPr>
          <w:rFonts w:ascii="Garamond" w:hAnsi="Garamond"/>
          <w:sz w:val="22"/>
          <w:szCs w:val="22"/>
          <w:lang w:val="ru-RU"/>
        </w:rPr>
        <w:t xml:space="preserve"> </w:t>
      </w:r>
      <w:r w:rsidRPr="00D016D8">
        <w:rPr>
          <w:rFonts w:ascii="Garamond" w:hAnsi="Garamond"/>
          <w:sz w:val="22"/>
          <w:szCs w:val="22"/>
        </w:rPr>
        <w:t>for</w:t>
      </w:r>
      <w:r w:rsidRPr="00D016D8">
        <w:rPr>
          <w:rFonts w:ascii="Garamond" w:hAnsi="Garamond"/>
          <w:sz w:val="22"/>
          <w:szCs w:val="22"/>
          <w:lang w:val="ru-RU"/>
        </w:rPr>
        <w:t xml:space="preserve"> </w:t>
      </w:r>
      <w:r w:rsidRPr="00D016D8">
        <w:rPr>
          <w:rFonts w:ascii="Garamond" w:hAnsi="Garamond"/>
          <w:sz w:val="22"/>
          <w:szCs w:val="22"/>
        </w:rPr>
        <w:t>your</w:t>
      </w:r>
      <w:r w:rsidRPr="00D016D8">
        <w:rPr>
          <w:rFonts w:ascii="Garamond" w:hAnsi="Garamond"/>
          <w:sz w:val="22"/>
          <w:szCs w:val="22"/>
          <w:lang w:val="ru-RU"/>
        </w:rPr>
        <w:t xml:space="preserve"> </w:t>
      </w:r>
      <w:r w:rsidRPr="00D016D8">
        <w:rPr>
          <w:rFonts w:ascii="Garamond" w:hAnsi="Garamond"/>
          <w:sz w:val="22"/>
          <w:szCs w:val="22"/>
        </w:rPr>
        <w:t>buck</w:t>
      </w:r>
      <w:r w:rsidRPr="00D016D8">
        <w:rPr>
          <w:rFonts w:ascii="Garamond" w:hAnsi="Garamond"/>
          <w:sz w:val="22"/>
          <w:szCs w:val="22"/>
          <w:lang w:val="ru-RU"/>
        </w:rPr>
        <w:t xml:space="preserve">”, прим. переводчика]: больше бизнес-ценности за меньшую стоимость. Другая мотивация увеличить приоритет элемента в том, чтобы </w:t>
      </w:r>
      <w:r w:rsidRPr="00D016D8">
        <w:rPr>
          <w:rFonts w:ascii="Garamond" w:hAnsi="Garamond"/>
          <w:i/>
          <w:iCs/>
          <w:sz w:val="22"/>
          <w:szCs w:val="22"/>
          <w:lang w:val="ru-RU"/>
        </w:rPr>
        <w:t>разобраться с высоким риском раньше, чем он разберётся с вами</w:t>
      </w:r>
      <w:r w:rsidRPr="00D016D8">
        <w:rPr>
          <w:rFonts w:ascii="Garamond" w:hAnsi="Garamond"/>
          <w:sz w:val="22"/>
          <w:szCs w:val="22"/>
          <w:lang w:val="ru-RU"/>
        </w:rPr>
        <w:t xml:space="preserve">. </w:t>
      </w:r>
      <w:r w:rsidRPr="00D016D8">
        <w:rPr>
          <w:rFonts w:ascii="Garamond" w:hAnsi="Garamond"/>
          <w:sz w:val="22"/>
          <w:szCs w:val="22"/>
        </w:rPr>
        <w:t xml:space="preserve">[в </w:t>
      </w:r>
      <w:proofErr w:type="spellStart"/>
      <w:r w:rsidRPr="00D016D8">
        <w:rPr>
          <w:rFonts w:ascii="Garamond" w:hAnsi="Garamond"/>
          <w:sz w:val="22"/>
          <w:szCs w:val="22"/>
        </w:rPr>
        <w:t>ориг</w:t>
      </w:r>
      <w:proofErr w:type="spellEnd"/>
      <w:r w:rsidRPr="00D016D8">
        <w:rPr>
          <w:rFonts w:ascii="Garamond" w:hAnsi="Garamond"/>
          <w:sz w:val="22"/>
          <w:szCs w:val="22"/>
        </w:rPr>
        <w:t xml:space="preserve">. </w:t>
      </w:r>
      <w:proofErr w:type="spellStart"/>
      <w:r w:rsidRPr="00D016D8">
        <w:rPr>
          <w:rFonts w:ascii="Garamond" w:hAnsi="Garamond"/>
          <w:sz w:val="22"/>
          <w:szCs w:val="22"/>
        </w:rPr>
        <w:t>игра</w:t>
      </w:r>
      <w:proofErr w:type="spellEnd"/>
      <w:r w:rsidRPr="00D016D8">
        <w:rPr>
          <w:rFonts w:ascii="Garamond" w:hAnsi="Garamond"/>
          <w:sz w:val="22"/>
          <w:szCs w:val="22"/>
        </w:rPr>
        <w:t xml:space="preserve"> </w:t>
      </w:r>
      <w:proofErr w:type="spellStart"/>
      <w:r w:rsidRPr="00D016D8">
        <w:rPr>
          <w:rFonts w:ascii="Garamond" w:hAnsi="Garamond"/>
          <w:sz w:val="22"/>
          <w:szCs w:val="22"/>
        </w:rPr>
        <w:t>слов</w:t>
      </w:r>
      <w:proofErr w:type="spellEnd"/>
      <w:r w:rsidRPr="00D016D8">
        <w:rPr>
          <w:rFonts w:ascii="Garamond" w:hAnsi="Garamond"/>
          <w:sz w:val="22"/>
          <w:szCs w:val="22"/>
        </w:rPr>
        <w:t xml:space="preserve"> “tackle high risks early, before the risks attack you”, </w:t>
      </w:r>
      <w:proofErr w:type="spellStart"/>
      <w:r w:rsidRPr="00D016D8">
        <w:rPr>
          <w:rFonts w:ascii="Garamond" w:hAnsi="Garamond"/>
          <w:sz w:val="22"/>
          <w:szCs w:val="22"/>
        </w:rPr>
        <w:t>прим</w:t>
      </w:r>
      <w:proofErr w:type="spellEnd"/>
      <w:r w:rsidRPr="00D016D8">
        <w:rPr>
          <w:rFonts w:ascii="Garamond" w:hAnsi="Garamond"/>
          <w:sz w:val="22"/>
          <w:szCs w:val="22"/>
        </w:rPr>
        <w:t xml:space="preserve">. </w:t>
      </w:r>
      <w:proofErr w:type="spellStart"/>
      <w:r w:rsidRPr="00D016D8">
        <w:rPr>
          <w:rFonts w:ascii="Garamond" w:hAnsi="Garamond"/>
          <w:sz w:val="22"/>
          <w:szCs w:val="22"/>
        </w:rPr>
        <w:t>переводчика</w:t>
      </w:r>
      <w:proofErr w:type="spellEnd"/>
      <w:r w:rsidRPr="00D016D8">
        <w:rPr>
          <w:rFonts w:ascii="Garamond" w:hAnsi="Garamond"/>
          <w:sz w:val="22"/>
          <w:szCs w:val="22"/>
        </w:rPr>
        <w:t>]</w:t>
      </w:r>
      <w:r w:rsidR="00BD6D2C">
        <w:rPr>
          <w:rFonts w:ascii="Garamond" w:hAnsi="Garamond"/>
          <w:sz w:val="22"/>
          <w:szCs w:val="22"/>
        </w:rPr>
        <w:t>.</w:t>
      </w:r>
    </w:p>
    <w:p w14:paraId="00450B45" w14:textId="7F14AC40" w:rsid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 xml:space="preserve">Традиционная разработка обычно не выделяет важность поставки элементов с самой высокой </w:t>
      </w:r>
      <w:r w:rsidRPr="00D016D8">
        <w:rPr>
          <w:rFonts w:ascii="Garamond" w:hAnsi="Garamond"/>
          <w:i/>
          <w:iCs/>
          <w:sz w:val="22"/>
          <w:szCs w:val="22"/>
          <w:lang w:val="ru-RU"/>
        </w:rPr>
        <w:t>отдачей от ваших вложений</w:t>
      </w:r>
      <w:r w:rsidRPr="00D016D8">
        <w:rPr>
          <w:rFonts w:ascii="Garamond" w:hAnsi="Garamond"/>
          <w:sz w:val="22"/>
          <w:szCs w:val="22"/>
          <w:lang w:val="ru-RU"/>
        </w:rPr>
        <w:t>, но Скрам это делает, поэтому Владельцу Продукта необходимо научиться, как определять “бизнес ценность”. Это такое обучение, в котором Скрам-мастер может помочь Владельцу Продукта. Что значит “бизнес ценность”? Некоторые продуктовые группы используют относительные очки ценности для каждого Элемента Бэклога, которые представляют собой синтез “предположительных” факторов, включая рост доходов, сокращение расходов, предпочтения заинтересованных лиц, рыночн</w:t>
      </w:r>
      <w:r w:rsidR="00C32E28">
        <w:rPr>
          <w:rFonts w:ascii="Garamond" w:hAnsi="Garamond"/>
          <w:sz w:val="22"/>
          <w:szCs w:val="22"/>
          <w:lang w:val="ru-RU"/>
        </w:rPr>
        <w:t>ую</w:t>
      </w:r>
      <w:r w:rsidRPr="00D016D8">
        <w:rPr>
          <w:rFonts w:ascii="Garamond" w:hAnsi="Garamond"/>
          <w:sz w:val="22"/>
          <w:szCs w:val="22"/>
          <w:lang w:val="ru-RU"/>
        </w:rPr>
        <w:t xml:space="preserve"> дифференциацию и т.д. Некоторые делают вложения в конкретный элемент для одного или нескольких клиентов, платящих за его разработку, и поэтому определяют ценность на базе точного (краткосрочного) дохода от этого элемента. В других продуктовых группах такая оценка конкретных элементов слишком расфокусирована или гранулярна; они применяют более широкий поход, основанный на бизнес выгоде ("увеличить количество подписок на 10% к 1-му сентября"), в котором ценность создаётся только тогда, когда несколько элементов, способствующих результату, поставляются вместе. В этом случае Владелец Продукта должен определить следующий инкремент Минимально Жизнеспособного Продукта (</w:t>
      </w:r>
      <w:r w:rsidRPr="00D016D8">
        <w:rPr>
          <w:rFonts w:ascii="Garamond" w:hAnsi="Garamond"/>
          <w:sz w:val="22"/>
          <w:szCs w:val="22"/>
        </w:rPr>
        <w:t>Minimum</w:t>
      </w:r>
      <w:r w:rsidRPr="00D016D8">
        <w:rPr>
          <w:rFonts w:ascii="Garamond" w:hAnsi="Garamond"/>
          <w:sz w:val="22"/>
          <w:szCs w:val="22"/>
          <w:lang w:val="ru-RU"/>
        </w:rPr>
        <w:t xml:space="preserve"> </w:t>
      </w:r>
      <w:r w:rsidRPr="00D016D8">
        <w:rPr>
          <w:rFonts w:ascii="Garamond" w:hAnsi="Garamond"/>
          <w:sz w:val="22"/>
          <w:szCs w:val="22"/>
        </w:rPr>
        <w:t>Viable</w:t>
      </w:r>
      <w:r w:rsidRPr="00D016D8">
        <w:rPr>
          <w:rFonts w:ascii="Garamond" w:hAnsi="Garamond"/>
          <w:sz w:val="22"/>
          <w:szCs w:val="22"/>
          <w:lang w:val="ru-RU"/>
        </w:rPr>
        <w:t xml:space="preserve"> </w:t>
      </w:r>
      <w:r w:rsidRPr="00D016D8">
        <w:rPr>
          <w:rFonts w:ascii="Garamond" w:hAnsi="Garamond"/>
          <w:sz w:val="22"/>
          <w:szCs w:val="22"/>
        </w:rPr>
        <w:t>Product</w:t>
      </w:r>
      <w:r w:rsidRPr="00D016D8">
        <w:rPr>
          <w:rFonts w:ascii="Garamond" w:hAnsi="Garamond"/>
          <w:sz w:val="22"/>
          <w:szCs w:val="22"/>
          <w:lang w:val="ru-RU"/>
        </w:rPr>
        <w:t xml:space="preserve">, </w:t>
      </w:r>
      <w:r w:rsidRPr="00D016D8">
        <w:rPr>
          <w:rFonts w:ascii="Garamond" w:hAnsi="Garamond"/>
          <w:sz w:val="22"/>
          <w:szCs w:val="22"/>
        </w:rPr>
        <w:t>MVP</w:t>
      </w:r>
      <w:r w:rsidRPr="00D016D8">
        <w:rPr>
          <w:rFonts w:ascii="Garamond" w:hAnsi="Garamond"/>
          <w:sz w:val="22"/>
          <w:szCs w:val="22"/>
          <w:lang w:val="ru-RU"/>
        </w:rPr>
        <w:t xml:space="preserve">). </w:t>
      </w:r>
    </w:p>
    <w:p w14:paraId="2E468040" w14:textId="77777777"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Оценка затрат обычно производится в относительном виде (отражающем объём работы, сложность и неопределённость) и использует в качестве единицы измерения “очки историй” (</w:t>
      </w:r>
      <w:r w:rsidRPr="00D016D8">
        <w:rPr>
          <w:rFonts w:ascii="Garamond" w:hAnsi="Garamond"/>
          <w:sz w:val="22"/>
          <w:szCs w:val="22"/>
        </w:rPr>
        <w:t>story</w:t>
      </w:r>
      <w:r w:rsidRPr="00D016D8">
        <w:rPr>
          <w:rFonts w:ascii="Garamond" w:hAnsi="Garamond"/>
          <w:sz w:val="22"/>
          <w:szCs w:val="22"/>
          <w:lang w:val="ru-RU"/>
        </w:rPr>
        <w:t xml:space="preserve"> </w:t>
      </w:r>
      <w:r w:rsidRPr="00D016D8">
        <w:rPr>
          <w:rFonts w:ascii="Garamond" w:hAnsi="Garamond"/>
          <w:sz w:val="22"/>
          <w:szCs w:val="22"/>
        </w:rPr>
        <w:t>points</w:t>
      </w:r>
      <w:r w:rsidRPr="00D016D8">
        <w:rPr>
          <w:rFonts w:ascii="Garamond" w:hAnsi="Garamond"/>
          <w:sz w:val="22"/>
          <w:szCs w:val="22"/>
          <w:lang w:val="ru-RU"/>
        </w:rPr>
        <w:t>) или просто “очки” (</w:t>
      </w:r>
      <w:r w:rsidRPr="00D016D8">
        <w:rPr>
          <w:rFonts w:ascii="Garamond" w:hAnsi="Garamond"/>
          <w:sz w:val="22"/>
          <w:szCs w:val="22"/>
        </w:rPr>
        <w:t>points</w:t>
      </w:r>
      <w:r w:rsidRPr="00D016D8">
        <w:rPr>
          <w:rFonts w:ascii="Garamond" w:hAnsi="Garamond"/>
          <w:sz w:val="22"/>
          <w:szCs w:val="22"/>
          <w:lang w:val="ru-RU"/>
        </w:rPr>
        <w:t xml:space="preserve">). </w:t>
      </w:r>
    </w:p>
    <w:p w14:paraId="1552005D" w14:textId="77777777"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 xml:space="preserve">Это только предложение; Скрам не определяет технику для выражения или приоритизации элементов Бэклога Продукта, а также технику оценки затрат или её единицы измерения. </w:t>
      </w:r>
    </w:p>
    <w:p w14:paraId="1C36ACE6" w14:textId="77777777"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Обычно в Скраме применяется техника отслеживания того, сколько работы было закончено в каждом Спринте; например: в среднем выполнено работы на 26 очков за Спринт. Зная эту информацию можно прогнозировать дату релиза, к которой будут закончены все задачи, или сколько задач будет закончен к установленной дате, если в среднем это значение остаётся неизменным. Это среднее называют “скоростью” (</w:t>
      </w:r>
      <w:r w:rsidRPr="00D016D8">
        <w:rPr>
          <w:rFonts w:ascii="Garamond" w:hAnsi="Garamond"/>
          <w:sz w:val="22"/>
          <w:szCs w:val="22"/>
        </w:rPr>
        <w:t>velocity</w:t>
      </w:r>
      <w:r w:rsidRPr="00D016D8">
        <w:rPr>
          <w:rFonts w:ascii="Garamond" w:hAnsi="Garamond"/>
          <w:sz w:val="22"/>
          <w:szCs w:val="22"/>
          <w:lang w:val="ru-RU"/>
        </w:rPr>
        <w:t xml:space="preserve">). Скорость выражается в тех же единицах, что и оценка элементов Бэклога Продукта. </w:t>
      </w:r>
    </w:p>
    <w:p w14:paraId="64E2B065" w14:textId="0E869D46"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lastRenderedPageBreak/>
        <w:t>Элементы в Бэклоге Продукта могут значительным образом отличаться по размеру или затратам. Большие разбиваются на более мелкие во время Уточнения Бэклога Продукта или Планирования Спринта, а маленькие, наоборот, могут быть объединены. Элементы Бэклога Продукта для нескольких следующих Спринтов должны быть небольшими и прояснены достаточно, чтобы быть понятными Команде, тем самым давая возможность прогнозу на Планировании Спринта стать реалистичным; такой размер называется “</w:t>
      </w:r>
      <w:r w:rsidR="00B847C0">
        <w:rPr>
          <w:rFonts w:ascii="Garamond" w:hAnsi="Garamond"/>
          <w:sz w:val="22"/>
          <w:szCs w:val="22"/>
          <w:lang w:val="ru-RU"/>
        </w:rPr>
        <w:t>реализуемый</w:t>
      </w:r>
      <w:r w:rsidRPr="00D016D8">
        <w:rPr>
          <w:rFonts w:ascii="Garamond" w:hAnsi="Garamond"/>
          <w:sz w:val="22"/>
          <w:szCs w:val="22"/>
          <w:lang w:val="ru-RU"/>
        </w:rPr>
        <w:t>” (</w:t>
      </w:r>
      <w:r w:rsidRPr="00D016D8">
        <w:rPr>
          <w:rFonts w:ascii="Garamond" w:hAnsi="Garamond"/>
          <w:sz w:val="22"/>
          <w:szCs w:val="22"/>
        </w:rPr>
        <w:t>actionable</w:t>
      </w:r>
      <w:r w:rsidRPr="00D016D8">
        <w:rPr>
          <w:rFonts w:ascii="Garamond" w:hAnsi="Garamond"/>
          <w:sz w:val="22"/>
          <w:szCs w:val="22"/>
          <w:lang w:val="ru-RU"/>
        </w:rPr>
        <w:t xml:space="preserve">). </w:t>
      </w:r>
    </w:p>
    <w:p w14:paraId="2763DBE0" w14:textId="5C013BF1"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 xml:space="preserve">Важные инженерные улучшения, которые требуют много времени и денег, также должны быть в Бэклогое Продукта, раз уж они могут оказаться одним из вариантов инвестиций бизнеса, и в конечном итоге решения </w:t>
      </w:r>
      <w:r w:rsidR="00B847C0" w:rsidRPr="00B847C0">
        <w:rPr>
          <w:rFonts w:ascii="Garamond" w:hAnsi="Garamond"/>
          <w:sz w:val="22"/>
          <w:szCs w:val="22"/>
          <w:lang w:val="ru-RU"/>
        </w:rPr>
        <w:t>на их счёт</w:t>
      </w:r>
      <w:r w:rsidR="00B847C0" w:rsidRPr="00D016D8" w:rsidDel="00B847C0">
        <w:rPr>
          <w:rFonts w:ascii="Garamond" w:hAnsi="Garamond"/>
          <w:sz w:val="22"/>
          <w:szCs w:val="22"/>
          <w:lang w:val="ru-RU"/>
        </w:rPr>
        <w:t xml:space="preserve"> </w:t>
      </w:r>
      <w:r w:rsidRPr="00D016D8">
        <w:rPr>
          <w:rFonts w:ascii="Garamond" w:hAnsi="Garamond"/>
          <w:sz w:val="22"/>
          <w:szCs w:val="22"/>
          <w:lang w:val="ru-RU"/>
        </w:rPr>
        <w:t xml:space="preserve">должны быть сделаны бизнес-ориентированным Владельцем Продукта. Обратите внимание, что в Скраме команда имеет независимые полномочия в отношении того, сколько элементов из Бэклога Продукта они решают взять в Спринт, поэтому они могут самостоятельно выполнять незначительные инженерные улучшения, поскольку их можно рассматривать, как часть обычных затрат на выполнения бизнес задач, и как то, что требуется разработчику для правильного выполнения своей работы. При этом в каждом Спринте </w:t>
      </w:r>
      <w:r w:rsidRPr="00D016D8">
        <w:rPr>
          <w:rFonts w:ascii="Garamond" w:hAnsi="Garamond"/>
          <w:i/>
          <w:iCs/>
          <w:sz w:val="22"/>
          <w:szCs w:val="22"/>
          <w:lang w:val="ru-RU"/>
        </w:rPr>
        <w:t>бóльшая часть</w:t>
      </w:r>
      <w:r w:rsidRPr="00D016D8">
        <w:rPr>
          <w:rFonts w:ascii="Garamond" w:hAnsi="Garamond"/>
          <w:sz w:val="22"/>
          <w:szCs w:val="22"/>
          <w:lang w:val="ru-RU"/>
        </w:rPr>
        <w:t xml:space="preserve"> времени Команды обычно должна отводиться целям Владельца Продукта, а не на внутренние инженерные задачи. </w:t>
      </w:r>
    </w:p>
    <w:p w14:paraId="732E079E" w14:textId="77777777" w:rsidR="00D016D8" w:rsidRPr="008B0FA7" w:rsidRDefault="00D016D8">
      <w:pPr>
        <w:pStyle w:val="Default"/>
        <w:tabs>
          <w:tab w:val="left" w:pos="360"/>
        </w:tabs>
        <w:spacing w:before="120" w:after="80"/>
        <w:jc w:val="both"/>
        <w:rPr>
          <w:rFonts w:ascii="Garamond" w:hAnsi="Garamond"/>
          <w:sz w:val="22"/>
          <w:szCs w:val="22"/>
          <w:lang w:val="ru-RU"/>
        </w:rPr>
      </w:pPr>
      <w:r w:rsidRPr="008B0FA7">
        <w:rPr>
          <w:rFonts w:ascii="Garamond" w:hAnsi="Garamond"/>
          <w:sz w:val="22"/>
          <w:szCs w:val="22"/>
          <w:lang w:val="ru-RU"/>
        </w:rPr>
        <w:t xml:space="preserve">Один из мифов о Скраме, что он предостерегает вас от написания исчерпывающей документации; в реальности это решение лежит на Владельце Продукта и Команде, какой уровень детализации требуется, и он может меняться от одного элемента Бэклога Продукта к другому, в зависимости от осведомлённости Команды или других факторов. Укажите, что важно, в минимально необходимом виде - другими словами, не описывайте все возможные детали элемента, просто чётко укажите, что необходимо для его понимания, и дополните это постоянным диалогом между Командой, Владельцем Продукта и заинтересованными сторонами. Элементы Бэклога Продукта с низким приоритетом, над которыми не будут работать в течение ближайшего времени, обычно являются "крупнодроблёными" (большие, с менее ясными требованиями). Высокоприоритетные и детализированные Элементы Бэклога Продукта, которые скоро будут реализованы, обычно содержат больше деталей. </w:t>
      </w:r>
    </w:p>
    <w:p w14:paraId="4390E08E" w14:textId="47727FE8" w:rsidR="00183A57" w:rsidRPr="003E2AE0" w:rsidRDefault="008B0FA7">
      <w:pPr>
        <w:pStyle w:val="Heading1"/>
        <w:rPr>
          <w:rFonts w:eastAsia="Garamond" w:cs="Garamond"/>
          <w:lang w:val="ru-RU"/>
        </w:rPr>
        <w:pPrChange w:id="61" w:author="Пользователь" w:date="2020-10-10T15:10:00Z">
          <w:pPr>
            <w:pStyle w:val="Default"/>
            <w:tabs>
              <w:tab w:val="left" w:pos="360"/>
            </w:tabs>
            <w:spacing w:before="120" w:after="80"/>
            <w:jc w:val="both"/>
          </w:pPr>
        </w:pPrChange>
      </w:pPr>
      <w:r w:rsidRPr="00B46399">
        <w:rPr>
          <w:lang w:val="ru-RU"/>
        </w:rPr>
        <w:t>Критерии</w:t>
      </w:r>
      <w:r w:rsidRPr="00E95591">
        <w:rPr>
          <w:lang w:val="ru-RU"/>
        </w:rPr>
        <w:t xml:space="preserve"> </w:t>
      </w:r>
      <w:r w:rsidRPr="00F83BEB">
        <w:rPr>
          <w:lang w:val="ru-RU"/>
        </w:rPr>
        <w:t>Готовности</w:t>
      </w:r>
    </w:p>
    <w:p w14:paraId="5A6E9884" w14:textId="7E3FD93A" w:rsidR="00187BFA" w:rsidRPr="00187BFA"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Результат работы в каждом Спринте официально называется Потенциально Готовым к Поставке Инкрементом Продукта (</w:t>
      </w:r>
      <w:r w:rsidRPr="00187BFA">
        <w:rPr>
          <w:rFonts w:ascii="Garamond" w:hAnsi="Garamond"/>
          <w:sz w:val="22"/>
          <w:szCs w:val="22"/>
        </w:rPr>
        <w:t>Potentially</w:t>
      </w:r>
      <w:r w:rsidRPr="00187BFA">
        <w:rPr>
          <w:rFonts w:ascii="Garamond" w:hAnsi="Garamond"/>
          <w:sz w:val="22"/>
          <w:szCs w:val="22"/>
          <w:lang w:val="ru-RU"/>
        </w:rPr>
        <w:t xml:space="preserve"> </w:t>
      </w:r>
      <w:r w:rsidRPr="00187BFA">
        <w:rPr>
          <w:rFonts w:ascii="Garamond" w:hAnsi="Garamond"/>
          <w:sz w:val="22"/>
          <w:szCs w:val="22"/>
        </w:rPr>
        <w:t>Shippable</w:t>
      </w:r>
      <w:r w:rsidRPr="00187BFA">
        <w:rPr>
          <w:rFonts w:ascii="Garamond" w:hAnsi="Garamond"/>
          <w:sz w:val="22"/>
          <w:szCs w:val="22"/>
          <w:lang w:val="ru-RU"/>
        </w:rPr>
        <w:t xml:space="preserve"> </w:t>
      </w:r>
      <w:r w:rsidRPr="00187BFA">
        <w:rPr>
          <w:rFonts w:ascii="Garamond" w:hAnsi="Garamond"/>
          <w:sz w:val="22"/>
          <w:szCs w:val="22"/>
        </w:rPr>
        <w:t>Product</w:t>
      </w:r>
      <w:r w:rsidRPr="00187BFA">
        <w:rPr>
          <w:rFonts w:ascii="Garamond" w:hAnsi="Garamond"/>
          <w:sz w:val="22"/>
          <w:szCs w:val="22"/>
          <w:lang w:val="ru-RU"/>
        </w:rPr>
        <w:t xml:space="preserve"> </w:t>
      </w:r>
      <w:r w:rsidRPr="00187BFA">
        <w:rPr>
          <w:rFonts w:ascii="Garamond" w:hAnsi="Garamond"/>
          <w:sz w:val="22"/>
          <w:szCs w:val="22"/>
        </w:rPr>
        <w:t>Increment</w:t>
      </w:r>
      <w:r w:rsidRPr="00187BFA">
        <w:rPr>
          <w:rFonts w:ascii="Garamond" w:hAnsi="Garamond"/>
          <w:sz w:val="22"/>
          <w:szCs w:val="22"/>
          <w:lang w:val="ru-RU"/>
        </w:rPr>
        <w:t>). Перед стартом первого Спринта Владелец Продукта, Команда и Скрам-мастер должны определить всё, что нужно, чтобы Элемент Бэклога Продукта стал потенциально готовым к поставке. Все действия, которые необходимы для поставки продукта, должны быть включены в определение Потенциально Готового к Поставке и, следовательно, должны быть выполнены во время Спринта.</w:t>
      </w:r>
    </w:p>
    <w:p w14:paraId="5C8337B8" w14:textId="727D8944" w:rsidR="00187BFA" w:rsidRPr="00187BFA"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К сожалению, когда команды начинают использовать Скрам, у них зачастую не получается достичь цели по поставке Потенциально Готового Инкремента каждый Спринт. Это обычно происходит потому, что команде не хватает автоматизации, или она не является достаточно кросс-функциональной (например, технические писатели еще не включены в состав кросс-функциональной Команды). Команде необходимо постоянно совершенствоваться, чтобы предоставлять Потенциально Готовый к Поставке Инкремент Продукта каждый Спринт, но для начала им потребуется сформировать базовый уровень своих существующих возможностей. Результат этого фиксируется в Критериях Готовности (</w:t>
      </w:r>
      <w:r w:rsidRPr="00187BFA">
        <w:rPr>
          <w:rFonts w:ascii="Garamond" w:hAnsi="Garamond"/>
          <w:sz w:val="22"/>
          <w:szCs w:val="22"/>
        </w:rPr>
        <w:t>Definition</w:t>
      </w:r>
      <w:r w:rsidRPr="00187BFA">
        <w:rPr>
          <w:rFonts w:ascii="Garamond" w:hAnsi="Garamond"/>
          <w:sz w:val="22"/>
          <w:szCs w:val="22"/>
          <w:lang w:val="ru-RU"/>
        </w:rPr>
        <w:t xml:space="preserve"> </w:t>
      </w:r>
      <w:r w:rsidRPr="00187BFA">
        <w:rPr>
          <w:rFonts w:ascii="Garamond" w:hAnsi="Garamond"/>
          <w:sz w:val="22"/>
          <w:szCs w:val="22"/>
        </w:rPr>
        <w:t>of</w:t>
      </w:r>
      <w:r w:rsidRPr="00187BFA">
        <w:rPr>
          <w:rFonts w:ascii="Garamond" w:hAnsi="Garamond"/>
          <w:sz w:val="22"/>
          <w:szCs w:val="22"/>
          <w:lang w:val="ru-RU"/>
        </w:rPr>
        <w:t xml:space="preserve"> </w:t>
      </w:r>
      <w:r w:rsidRPr="00187BFA">
        <w:rPr>
          <w:rFonts w:ascii="Garamond" w:hAnsi="Garamond"/>
          <w:sz w:val="22"/>
          <w:szCs w:val="22"/>
        </w:rPr>
        <w:t>Done</w:t>
      </w:r>
      <w:r w:rsidRPr="00187BFA">
        <w:rPr>
          <w:rFonts w:ascii="Garamond" w:hAnsi="Garamond"/>
          <w:sz w:val="22"/>
          <w:szCs w:val="22"/>
          <w:lang w:val="ru-RU"/>
        </w:rPr>
        <w:t xml:space="preserve">, </w:t>
      </w:r>
      <w:r w:rsidRPr="00187BFA">
        <w:rPr>
          <w:rFonts w:ascii="Garamond" w:hAnsi="Garamond"/>
          <w:sz w:val="22"/>
          <w:szCs w:val="22"/>
        </w:rPr>
        <w:t>DoD</w:t>
      </w:r>
      <w:r w:rsidRPr="00187BFA">
        <w:rPr>
          <w:rFonts w:ascii="Garamond" w:hAnsi="Garamond"/>
          <w:sz w:val="22"/>
          <w:szCs w:val="22"/>
          <w:lang w:val="ru-RU"/>
        </w:rPr>
        <w:t>).</w:t>
      </w:r>
    </w:p>
    <w:p w14:paraId="06C13C41" w14:textId="5507F801" w:rsidR="00187BFA" w:rsidRPr="00187BFA"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Перед стартом первого Спринта Владелец Продукта и Команда должны договориться о Критериях Готовности, которые являются частью действий, необходимых для создания Потенциально Готового к Поставке Инкремента Продукта (для хороших Команд они совпадают). Команда будет планировать работу в Спринте в соответствии с настоящими Критериями Готовности.</w:t>
      </w:r>
    </w:p>
    <w:p w14:paraId="0448F2C7" w14:textId="15487B63" w:rsidR="00187BFA" w:rsidRPr="00187BFA"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 xml:space="preserve">Хороший Владелец Продукта всегда будет стремиться к тому, чтобы Критерии Готовности были как можно ближе к Потенциально Готовому к Поставке, поскольку это повысит прозрачность разработки и уменьшит </w:t>
      </w:r>
      <w:r w:rsidRPr="00187BFA">
        <w:rPr>
          <w:rFonts w:ascii="Garamond" w:hAnsi="Garamond"/>
          <w:i/>
          <w:iCs/>
          <w:sz w:val="22"/>
          <w:szCs w:val="22"/>
          <w:lang w:val="ru-RU"/>
        </w:rPr>
        <w:t>задержки и риски</w:t>
      </w:r>
      <w:r w:rsidRPr="00187BFA">
        <w:rPr>
          <w:rFonts w:ascii="Garamond" w:hAnsi="Garamond"/>
          <w:sz w:val="22"/>
          <w:szCs w:val="22"/>
          <w:lang w:val="ru-RU"/>
        </w:rPr>
        <w:t xml:space="preserve">. Если Критерии Готовности не равны Потенциально </w:t>
      </w:r>
      <w:r w:rsidRPr="00187BFA">
        <w:rPr>
          <w:rFonts w:ascii="Garamond" w:hAnsi="Garamond"/>
          <w:sz w:val="22"/>
          <w:szCs w:val="22"/>
          <w:lang w:val="ru-RU"/>
        </w:rPr>
        <w:lastRenderedPageBreak/>
        <w:t xml:space="preserve">Готовому к Поставке, тогда работа откладывается до релиза, что вызывает этот </w:t>
      </w:r>
      <w:r w:rsidRPr="00187BFA">
        <w:rPr>
          <w:rFonts w:ascii="Garamond" w:hAnsi="Garamond"/>
          <w:i/>
          <w:iCs/>
          <w:sz w:val="22"/>
          <w:szCs w:val="22"/>
          <w:lang w:val="ru-RU"/>
        </w:rPr>
        <w:t>риск и задержки</w:t>
      </w:r>
      <w:r w:rsidRPr="00187BFA">
        <w:rPr>
          <w:rFonts w:ascii="Garamond" w:hAnsi="Garamond"/>
          <w:sz w:val="22"/>
          <w:szCs w:val="22"/>
          <w:lang w:val="ru-RU"/>
        </w:rPr>
        <w:t xml:space="preserve">. Эта отложенная работа иногда называется </w:t>
      </w:r>
      <w:r w:rsidRPr="00187BFA">
        <w:rPr>
          <w:rFonts w:ascii="Garamond" w:hAnsi="Garamond"/>
          <w:i/>
          <w:iCs/>
          <w:sz w:val="22"/>
          <w:szCs w:val="22"/>
          <w:lang w:val="ru-RU"/>
        </w:rPr>
        <w:t>неготовой работой</w:t>
      </w:r>
      <w:r w:rsidRPr="00187BFA">
        <w:rPr>
          <w:rFonts w:ascii="Garamond" w:hAnsi="Garamond"/>
          <w:sz w:val="22"/>
          <w:szCs w:val="22"/>
          <w:lang w:val="ru-RU"/>
        </w:rPr>
        <w:t xml:space="preserve"> (</w:t>
      </w:r>
      <w:r w:rsidRPr="00187BFA">
        <w:rPr>
          <w:rFonts w:ascii="Garamond" w:hAnsi="Garamond"/>
          <w:sz w:val="22"/>
          <w:szCs w:val="22"/>
        </w:rPr>
        <w:t>undone</w:t>
      </w:r>
      <w:r w:rsidRPr="00187BFA">
        <w:rPr>
          <w:rFonts w:ascii="Garamond" w:hAnsi="Garamond"/>
          <w:sz w:val="22"/>
          <w:szCs w:val="22"/>
          <w:lang w:val="ru-RU"/>
        </w:rPr>
        <w:t xml:space="preserve"> </w:t>
      </w:r>
      <w:r w:rsidRPr="00187BFA">
        <w:rPr>
          <w:rFonts w:ascii="Garamond" w:hAnsi="Garamond"/>
          <w:sz w:val="22"/>
          <w:szCs w:val="22"/>
        </w:rPr>
        <w:t>work</w:t>
      </w:r>
      <w:r w:rsidRPr="00187BFA">
        <w:rPr>
          <w:rFonts w:ascii="Garamond" w:hAnsi="Garamond"/>
          <w:sz w:val="22"/>
          <w:szCs w:val="22"/>
          <w:lang w:val="ru-RU"/>
        </w:rPr>
        <w:t>).</w:t>
      </w:r>
    </w:p>
    <w:p w14:paraId="47E163C0" w14:textId="7D9676BC" w:rsidR="00187BFA" w:rsidRPr="00187BFA"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Скрам-команда должна постоянно улучшаться, что отражается в расширении их Критериев Готовности.</w:t>
      </w:r>
    </w:p>
    <w:p w14:paraId="2A6947A4" w14:textId="5484B6C2" w:rsidR="00183A57" w:rsidRPr="00187BFA" w:rsidRDefault="008B0FA7">
      <w:pPr>
        <w:pStyle w:val="Heading1"/>
        <w:rPr>
          <w:lang w:val="ru-RU"/>
        </w:rPr>
      </w:pPr>
      <w:r>
        <w:rPr>
          <w:lang w:val="ru-RU"/>
        </w:rPr>
        <w:t>Планирование</w:t>
      </w:r>
      <w:r w:rsidRPr="00187BFA">
        <w:rPr>
          <w:lang w:val="ru-RU"/>
        </w:rPr>
        <w:t xml:space="preserve"> </w:t>
      </w:r>
      <w:r>
        <w:rPr>
          <w:lang w:val="ru-RU"/>
        </w:rPr>
        <w:t>Спринта</w:t>
      </w:r>
    </w:p>
    <w:p w14:paraId="7B7FCCDE" w14:textId="08FC9804" w:rsidR="00187BFA" w:rsidRPr="00187BFA" w:rsidRDefault="00187BFA" w:rsidP="00187BFA">
      <w:pPr>
        <w:pStyle w:val="ListParagraph"/>
        <w:tabs>
          <w:tab w:val="left" w:pos="0"/>
        </w:tabs>
        <w:ind w:left="0"/>
        <w:rPr>
          <w:rFonts w:ascii="Garamond" w:hAnsi="Garamond"/>
          <w:sz w:val="22"/>
          <w:szCs w:val="22"/>
          <w:lang w:val="ru-RU"/>
        </w:rPr>
      </w:pPr>
      <w:r w:rsidRPr="00187BFA">
        <w:rPr>
          <w:rFonts w:ascii="Garamond" w:hAnsi="Garamond"/>
          <w:b/>
          <w:bCs/>
          <w:sz w:val="22"/>
          <w:szCs w:val="22"/>
          <w:lang w:val="ru-RU"/>
        </w:rPr>
        <w:t>Описание</w:t>
      </w:r>
      <w:r w:rsidRPr="00187BFA">
        <w:rPr>
          <w:rFonts w:ascii="Garamond" w:hAnsi="Garamond"/>
          <w:sz w:val="22"/>
          <w:szCs w:val="22"/>
          <w:lang w:val="ru-RU"/>
        </w:rPr>
        <w:t>: Встреча по подготовке к Спринту, обычно разделенная на две части (первая часть  - “что делать” и вторая часть - “как делать”).</w:t>
      </w:r>
    </w:p>
    <w:p w14:paraId="70E353F6" w14:textId="123CD394" w:rsidR="00187BFA" w:rsidRPr="007D207E" w:rsidRDefault="00187BFA" w:rsidP="00187BFA">
      <w:pPr>
        <w:pStyle w:val="ListParagraph"/>
        <w:tabs>
          <w:tab w:val="left" w:pos="0"/>
        </w:tabs>
        <w:ind w:left="0"/>
        <w:rPr>
          <w:rFonts w:ascii="Garamond" w:hAnsi="Garamond"/>
          <w:sz w:val="22"/>
          <w:szCs w:val="22"/>
          <w:lang w:val="ru-RU"/>
        </w:rPr>
      </w:pPr>
      <w:r w:rsidRPr="00187BFA">
        <w:rPr>
          <w:rFonts w:ascii="Garamond" w:hAnsi="Garamond"/>
          <w:b/>
          <w:bCs/>
          <w:sz w:val="22"/>
          <w:szCs w:val="22"/>
          <w:lang w:val="ru-RU"/>
        </w:rPr>
        <w:t>Участники</w:t>
      </w:r>
      <w:r w:rsidRPr="00187BFA">
        <w:rPr>
          <w:rFonts w:ascii="Garamond" w:hAnsi="Garamond"/>
          <w:sz w:val="22"/>
          <w:szCs w:val="22"/>
          <w:lang w:val="ru-RU"/>
        </w:rPr>
        <w:t xml:space="preserve">: Первая Часть: Владелец Продукта, Команда, Скрам-мастер. </w:t>
      </w:r>
      <w:r w:rsidRPr="007D207E">
        <w:rPr>
          <w:rFonts w:ascii="Garamond" w:hAnsi="Garamond"/>
          <w:sz w:val="22"/>
          <w:szCs w:val="22"/>
          <w:lang w:val="ru-RU"/>
        </w:rPr>
        <w:t>Вторая Часть: Команда, Скрам-мастер, Владелец продукта (необязательно, но должен быть доступен для вопросов)</w:t>
      </w:r>
      <w:r w:rsidR="007D207E">
        <w:rPr>
          <w:rFonts w:ascii="Garamond" w:hAnsi="Garamond"/>
          <w:sz w:val="22"/>
          <w:szCs w:val="22"/>
          <w:lang w:val="ru-RU"/>
        </w:rPr>
        <w:t>.</w:t>
      </w:r>
    </w:p>
    <w:p w14:paraId="21BBA7FA" w14:textId="72490F40" w:rsidR="00187BFA" w:rsidRPr="00187BFA" w:rsidRDefault="00187BFA" w:rsidP="00187BFA">
      <w:pPr>
        <w:pStyle w:val="ListParagraph"/>
        <w:tabs>
          <w:tab w:val="left" w:pos="0"/>
        </w:tabs>
        <w:ind w:left="0"/>
        <w:rPr>
          <w:rFonts w:ascii="Garamond" w:hAnsi="Garamond"/>
          <w:sz w:val="22"/>
          <w:szCs w:val="22"/>
          <w:lang w:val="ru-RU"/>
        </w:rPr>
      </w:pPr>
      <w:r w:rsidRPr="00187BFA">
        <w:rPr>
          <w:rFonts w:ascii="Garamond" w:hAnsi="Garamond"/>
          <w:b/>
          <w:bCs/>
          <w:sz w:val="22"/>
          <w:szCs w:val="22"/>
          <w:lang w:val="ru-RU"/>
        </w:rPr>
        <w:t>Длительность</w:t>
      </w:r>
      <w:r w:rsidRPr="00187BFA">
        <w:rPr>
          <w:rFonts w:ascii="Garamond" w:hAnsi="Garamond"/>
          <w:sz w:val="22"/>
          <w:szCs w:val="22"/>
          <w:lang w:val="ru-RU"/>
        </w:rPr>
        <w:t>: Каждая часть занимает не более, чем один час из расчёта на одну неделю Спринта [т.е. не более восьми часов для четырёхнедельного Спринта, прим. переводчика].</w:t>
      </w:r>
    </w:p>
    <w:p w14:paraId="3BE74D2E" w14:textId="64E236EB" w:rsidR="00187BFA" w:rsidRPr="00187BFA" w:rsidRDefault="00187BFA">
      <w:pPr>
        <w:pStyle w:val="Default"/>
        <w:tabs>
          <w:tab w:val="left" w:pos="360"/>
        </w:tabs>
        <w:spacing w:before="120" w:after="80"/>
        <w:jc w:val="both"/>
        <w:rPr>
          <w:rFonts w:ascii="Garamond" w:hAnsi="Garamond"/>
          <w:sz w:val="22"/>
          <w:szCs w:val="22"/>
          <w:lang w:val="ru-RU"/>
        </w:rPr>
      </w:pPr>
      <w:r w:rsidRPr="00187BFA">
        <w:rPr>
          <w:rFonts w:ascii="Garamond" w:hAnsi="Garamond"/>
          <w:b/>
          <w:bCs/>
          <w:sz w:val="22"/>
          <w:szCs w:val="22"/>
          <w:lang w:val="ru-RU"/>
        </w:rPr>
        <w:t>Планирование Спринта</w:t>
      </w:r>
      <w:r w:rsidRPr="00187BFA">
        <w:rPr>
          <w:rFonts w:ascii="Garamond" w:hAnsi="Garamond"/>
          <w:sz w:val="22"/>
          <w:szCs w:val="22"/>
          <w:lang w:val="ru-RU"/>
        </w:rPr>
        <w:t xml:space="preserve"> (</w:t>
      </w:r>
      <w:r w:rsidRPr="00187BFA">
        <w:rPr>
          <w:rFonts w:ascii="Garamond" w:hAnsi="Garamond"/>
          <w:sz w:val="22"/>
          <w:szCs w:val="22"/>
        </w:rPr>
        <w:t>Spring</w:t>
      </w:r>
      <w:r w:rsidRPr="00187BFA">
        <w:rPr>
          <w:rFonts w:ascii="Garamond" w:hAnsi="Garamond"/>
          <w:sz w:val="22"/>
          <w:szCs w:val="22"/>
          <w:lang w:val="ru-RU"/>
        </w:rPr>
        <w:t xml:space="preserve"> </w:t>
      </w:r>
      <w:r w:rsidRPr="00187BFA">
        <w:rPr>
          <w:rFonts w:ascii="Garamond" w:hAnsi="Garamond"/>
          <w:sz w:val="22"/>
          <w:szCs w:val="22"/>
        </w:rPr>
        <w:t>Planning</w:t>
      </w:r>
      <w:r w:rsidRPr="00187BFA">
        <w:rPr>
          <w:rFonts w:ascii="Garamond" w:hAnsi="Garamond"/>
          <w:sz w:val="22"/>
          <w:szCs w:val="22"/>
          <w:lang w:val="ru-RU"/>
        </w:rPr>
        <w:t xml:space="preserve">) происходит в начале каждого Спринта. Оно разделено на два отдельных части, первое из которых называется </w:t>
      </w:r>
      <w:r w:rsidRPr="00187BFA">
        <w:rPr>
          <w:rFonts w:ascii="Garamond" w:hAnsi="Garamond"/>
          <w:b/>
          <w:bCs/>
          <w:sz w:val="22"/>
          <w:szCs w:val="22"/>
          <w:lang w:val="ru-RU"/>
        </w:rPr>
        <w:t>Первая Часть Планирования Спринта</w:t>
      </w:r>
      <w:r w:rsidRPr="00187BFA">
        <w:rPr>
          <w:rFonts w:ascii="Garamond" w:hAnsi="Garamond"/>
          <w:sz w:val="22"/>
          <w:szCs w:val="22"/>
          <w:lang w:val="ru-RU"/>
        </w:rPr>
        <w:t xml:space="preserve"> (</w:t>
      </w:r>
      <w:r w:rsidRPr="00187BFA">
        <w:rPr>
          <w:rFonts w:ascii="Garamond" w:hAnsi="Garamond"/>
          <w:sz w:val="22"/>
          <w:szCs w:val="22"/>
        </w:rPr>
        <w:t>Sprint</w:t>
      </w:r>
      <w:r w:rsidRPr="00187BFA">
        <w:rPr>
          <w:rFonts w:ascii="Garamond" w:hAnsi="Garamond"/>
          <w:sz w:val="22"/>
          <w:szCs w:val="22"/>
          <w:lang w:val="ru-RU"/>
        </w:rPr>
        <w:t xml:space="preserve"> </w:t>
      </w:r>
      <w:r w:rsidRPr="00187BFA">
        <w:rPr>
          <w:rFonts w:ascii="Garamond" w:hAnsi="Garamond"/>
          <w:sz w:val="22"/>
          <w:szCs w:val="22"/>
        </w:rPr>
        <w:t>Planning</w:t>
      </w:r>
      <w:r w:rsidRPr="00187BFA">
        <w:rPr>
          <w:rFonts w:ascii="Garamond" w:hAnsi="Garamond"/>
          <w:sz w:val="22"/>
          <w:szCs w:val="22"/>
          <w:lang w:val="ru-RU"/>
        </w:rPr>
        <w:t xml:space="preserve"> </w:t>
      </w:r>
      <w:r w:rsidRPr="00187BFA">
        <w:rPr>
          <w:rFonts w:ascii="Garamond" w:hAnsi="Garamond"/>
          <w:sz w:val="22"/>
          <w:szCs w:val="22"/>
        </w:rPr>
        <w:t>Part</w:t>
      </w:r>
      <w:r w:rsidRPr="00187BFA">
        <w:rPr>
          <w:rFonts w:ascii="Garamond" w:hAnsi="Garamond"/>
          <w:sz w:val="22"/>
          <w:szCs w:val="22"/>
          <w:lang w:val="ru-RU"/>
        </w:rPr>
        <w:t xml:space="preserve"> </w:t>
      </w:r>
      <w:r w:rsidRPr="00187BFA">
        <w:rPr>
          <w:rFonts w:ascii="Garamond" w:hAnsi="Garamond"/>
          <w:sz w:val="22"/>
          <w:szCs w:val="22"/>
        </w:rPr>
        <w:t>One</w:t>
      </w:r>
      <w:r w:rsidRPr="00187BFA">
        <w:rPr>
          <w:rFonts w:ascii="Garamond" w:hAnsi="Garamond"/>
          <w:sz w:val="22"/>
          <w:szCs w:val="22"/>
          <w:lang w:val="ru-RU"/>
        </w:rPr>
        <w:t>).</w:t>
      </w:r>
    </w:p>
    <w:p w14:paraId="6DB7E922" w14:textId="60213ACD" w:rsidR="00187BFA" w:rsidRPr="009E3BEE"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 xml:space="preserve">На </w:t>
      </w:r>
      <w:r w:rsidRPr="00187BFA">
        <w:rPr>
          <w:rFonts w:ascii="Garamond" w:hAnsi="Garamond"/>
          <w:b/>
          <w:bCs/>
          <w:sz w:val="22"/>
          <w:szCs w:val="22"/>
          <w:lang w:val="ru-RU"/>
        </w:rPr>
        <w:t>Первой Части Планирования Спринта</w:t>
      </w:r>
      <w:r w:rsidRPr="00187BFA">
        <w:rPr>
          <w:rFonts w:ascii="Garamond" w:hAnsi="Garamond"/>
          <w:sz w:val="22"/>
          <w:szCs w:val="22"/>
          <w:lang w:val="ru-RU"/>
        </w:rPr>
        <w:t xml:space="preserve"> Владелец </w:t>
      </w:r>
      <w:r>
        <w:rPr>
          <w:rFonts w:ascii="Garamond" w:hAnsi="Garamond"/>
          <w:sz w:val="22"/>
          <w:szCs w:val="22"/>
          <w:lang w:val="ru-RU"/>
        </w:rPr>
        <w:t>П</w:t>
      </w:r>
      <w:r w:rsidRPr="00187BFA">
        <w:rPr>
          <w:rFonts w:ascii="Garamond" w:hAnsi="Garamond"/>
          <w:sz w:val="22"/>
          <w:szCs w:val="22"/>
          <w:lang w:val="ru-RU"/>
        </w:rPr>
        <w:t xml:space="preserve">родукта и Команда пересматривают высокоприоритетные элементы в Бэклоге Продукта, в реализации которых заинтересован Владелец Продукта в этом Спринте. Обычно эти элементы были хорошо проанализированы в предыдущем Спринте (во время Уточнения Бэклога Продукта), так что на этом событии возникают лишь незначительные уточняющие вопросы. Во время этого события Владелец Продукта и Команда обсуждают цели и контекст для этих высокоприоритетных элементов в Бэклоге Продукта, передавая Команде представление о ходе мыслей Владельца Продукта. </w:t>
      </w:r>
      <w:r w:rsidRPr="009E3BEE">
        <w:rPr>
          <w:rFonts w:ascii="Garamond" w:hAnsi="Garamond"/>
          <w:sz w:val="22"/>
          <w:szCs w:val="22"/>
          <w:lang w:val="ru-RU"/>
        </w:rPr>
        <w:t xml:space="preserve">Первая часть посвящена пониманию, </w:t>
      </w:r>
      <w:r w:rsidRPr="009E3BEE">
        <w:rPr>
          <w:rFonts w:ascii="Garamond" w:hAnsi="Garamond"/>
          <w:i/>
          <w:iCs/>
          <w:sz w:val="22"/>
          <w:szCs w:val="22"/>
          <w:lang w:val="ru-RU"/>
        </w:rPr>
        <w:t>что</w:t>
      </w:r>
      <w:r w:rsidRPr="009E3BEE">
        <w:rPr>
          <w:rFonts w:ascii="Garamond" w:hAnsi="Garamond"/>
          <w:sz w:val="22"/>
          <w:szCs w:val="22"/>
          <w:lang w:val="ru-RU"/>
        </w:rPr>
        <w:t xml:space="preserve"> и </w:t>
      </w:r>
      <w:r w:rsidRPr="009E3BEE">
        <w:rPr>
          <w:rFonts w:ascii="Garamond" w:hAnsi="Garamond"/>
          <w:i/>
          <w:iCs/>
          <w:sz w:val="22"/>
          <w:szCs w:val="22"/>
          <w:lang w:val="ru-RU"/>
        </w:rPr>
        <w:t>почему</w:t>
      </w:r>
      <w:r w:rsidRPr="009E3BEE">
        <w:rPr>
          <w:rFonts w:ascii="Garamond" w:hAnsi="Garamond"/>
          <w:sz w:val="22"/>
          <w:szCs w:val="22"/>
          <w:lang w:val="ru-RU"/>
        </w:rPr>
        <w:t xml:space="preserve"> хочет видеть Владелец </w:t>
      </w:r>
      <w:r w:rsidR="009E3BEE">
        <w:rPr>
          <w:rFonts w:ascii="Garamond" w:hAnsi="Garamond"/>
          <w:sz w:val="22"/>
          <w:szCs w:val="22"/>
          <w:lang w:val="ru-RU"/>
        </w:rPr>
        <w:t>П</w:t>
      </w:r>
      <w:r w:rsidRPr="009E3BEE">
        <w:rPr>
          <w:rFonts w:ascii="Garamond" w:hAnsi="Garamond"/>
          <w:sz w:val="22"/>
          <w:szCs w:val="22"/>
          <w:lang w:val="ru-RU"/>
        </w:rPr>
        <w:t>родукта. В конце первой части (всегда занятый) Владелец Продукта может уйти, хотя он должен быть доступен (например, по телефону) во время второй части события.</w:t>
      </w:r>
    </w:p>
    <w:p w14:paraId="592D7F46" w14:textId="70906B85" w:rsidR="00187BFA" w:rsidRPr="009E3BEE" w:rsidRDefault="00187BFA" w:rsidP="00187BFA">
      <w:pPr>
        <w:pStyle w:val="Default"/>
        <w:tabs>
          <w:tab w:val="left" w:pos="360"/>
        </w:tabs>
        <w:spacing w:before="120" w:after="80"/>
        <w:jc w:val="both"/>
        <w:rPr>
          <w:rFonts w:ascii="Garamond" w:hAnsi="Garamond"/>
          <w:sz w:val="22"/>
          <w:szCs w:val="22"/>
          <w:lang w:val="ru-RU"/>
        </w:rPr>
      </w:pPr>
      <w:r w:rsidRPr="009E3BEE">
        <w:rPr>
          <w:rFonts w:ascii="Garamond" w:hAnsi="Garamond"/>
          <w:sz w:val="22"/>
          <w:szCs w:val="22"/>
          <w:lang w:val="ru-RU"/>
        </w:rPr>
        <w:t xml:space="preserve">В Первой Части Команда и Владелец Продукта может также предложить </w:t>
      </w:r>
      <w:r w:rsidRPr="009E3BEE">
        <w:rPr>
          <w:rFonts w:ascii="Garamond" w:hAnsi="Garamond"/>
          <w:b/>
          <w:bCs/>
          <w:sz w:val="22"/>
          <w:szCs w:val="22"/>
          <w:lang w:val="ru-RU"/>
        </w:rPr>
        <w:t>Цель Спринта</w:t>
      </w:r>
      <w:r w:rsidR="009E3BEE">
        <w:rPr>
          <w:rFonts w:ascii="Garamond" w:hAnsi="Garamond"/>
          <w:sz w:val="22"/>
          <w:szCs w:val="22"/>
          <w:lang w:val="ru-RU"/>
        </w:rPr>
        <w:t xml:space="preserve"> </w:t>
      </w:r>
      <w:r w:rsidRPr="009E3BEE">
        <w:rPr>
          <w:rFonts w:ascii="Garamond" w:hAnsi="Garamond"/>
          <w:sz w:val="22"/>
          <w:szCs w:val="22"/>
          <w:lang w:val="ru-RU"/>
        </w:rPr>
        <w:t>(</w:t>
      </w:r>
      <w:r w:rsidRPr="00187BFA">
        <w:rPr>
          <w:rFonts w:ascii="Garamond" w:hAnsi="Garamond"/>
          <w:sz w:val="22"/>
          <w:szCs w:val="22"/>
        </w:rPr>
        <w:t>Sprint</w:t>
      </w:r>
      <w:r w:rsidRPr="009E3BEE">
        <w:rPr>
          <w:rFonts w:ascii="Garamond" w:hAnsi="Garamond"/>
          <w:sz w:val="22"/>
          <w:szCs w:val="22"/>
          <w:lang w:val="ru-RU"/>
        </w:rPr>
        <w:t xml:space="preserve"> </w:t>
      </w:r>
      <w:r w:rsidRPr="00187BFA">
        <w:rPr>
          <w:rFonts w:ascii="Garamond" w:hAnsi="Garamond"/>
          <w:sz w:val="22"/>
          <w:szCs w:val="22"/>
        </w:rPr>
        <w:t>Goal</w:t>
      </w:r>
      <w:r w:rsidRPr="009E3BEE">
        <w:rPr>
          <w:rFonts w:ascii="Garamond" w:hAnsi="Garamond"/>
          <w:sz w:val="22"/>
          <w:szCs w:val="22"/>
          <w:lang w:val="ru-RU"/>
        </w:rPr>
        <w:t>). Это краткое отражение бизнес-задач Спринта, которое в идеале связано с ними. Цель Спринта также дает Команде гибкость в определении объёма и способа работ в Спринте, потому что даже если им, возможно, и придется удалить какой-то элемент (поскольку Спринт ограничен по времени), они, тем не менее, должны взять на себя обязательство предоставить что-то осязаемое и “готовое” в духе Цели Спринта.</w:t>
      </w:r>
    </w:p>
    <w:p w14:paraId="23C44BAA" w14:textId="4178904C" w:rsidR="00187BFA" w:rsidRPr="009E3BEE" w:rsidRDefault="00187BFA" w:rsidP="00187BFA">
      <w:pPr>
        <w:pStyle w:val="Default"/>
        <w:tabs>
          <w:tab w:val="left" w:pos="360"/>
        </w:tabs>
        <w:spacing w:before="120" w:after="80"/>
        <w:jc w:val="both"/>
        <w:rPr>
          <w:rFonts w:ascii="Garamond" w:hAnsi="Garamond"/>
          <w:sz w:val="22"/>
          <w:szCs w:val="22"/>
          <w:lang w:val="ru-RU"/>
        </w:rPr>
      </w:pPr>
      <w:r w:rsidRPr="009E3BEE">
        <w:rPr>
          <w:rFonts w:ascii="Garamond" w:hAnsi="Garamond"/>
          <w:sz w:val="22"/>
          <w:szCs w:val="22"/>
          <w:lang w:val="ru-RU"/>
        </w:rPr>
        <w:t>Насколько большими должны быть элементы, попадающие в Спринте? Каждый элемент должен быть разделен на достаточно мелкие части, чтобы его оценка занимала значительно меньше времени, чем весь Спринт. Обычно считается, что элемент достаточно мал, если согласно оценке вся Команда может завершить его за одну четверть Спринта или меньше.</w:t>
      </w:r>
    </w:p>
    <w:p w14:paraId="3DDFAA38" w14:textId="41EEE6E6" w:rsidR="00AC4C17" w:rsidRDefault="00AC4C17" w:rsidP="00AC4C17">
      <w:pPr>
        <w:pStyle w:val="Default"/>
        <w:tabs>
          <w:tab w:val="left" w:pos="360"/>
        </w:tabs>
        <w:spacing w:before="120" w:after="80"/>
        <w:jc w:val="both"/>
        <w:rPr>
          <w:rFonts w:ascii="Garamond" w:hAnsi="Garamond"/>
          <w:sz w:val="22"/>
          <w:szCs w:val="22"/>
          <w:lang w:val="ru-RU"/>
        </w:rPr>
      </w:pPr>
      <w:r w:rsidRPr="00AC4C17">
        <w:rPr>
          <w:rFonts w:ascii="Garamond" w:hAnsi="Garamond"/>
          <w:b/>
          <w:bCs/>
          <w:sz w:val="22"/>
          <w:szCs w:val="22"/>
          <w:lang w:val="ru-RU"/>
        </w:rPr>
        <w:t>Вторая Часть Планирования Спринта</w:t>
      </w:r>
      <w:r w:rsidRPr="00AC4C17">
        <w:rPr>
          <w:rFonts w:ascii="Garamond" w:hAnsi="Garamond"/>
          <w:sz w:val="22"/>
          <w:szCs w:val="22"/>
          <w:lang w:val="ru-RU"/>
        </w:rPr>
        <w:t xml:space="preserve"> (</w:t>
      </w:r>
      <w:r w:rsidRPr="00AC4C17">
        <w:rPr>
          <w:rFonts w:ascii="Garamond" w:hAnsi="Garamond"/>
          <w:sz w:val="22"/>
          <w:szCs w:val="22"/>
        </w:rPr>
        <w:t>Sprint</w:t>
      </w:r>
      <w:r w:rsidRPr="00AC4C17">
        <w:rPr>
          <w:rFonts w:ascii="Garamond" w:hAnsi="Garamond"/>
          <w:sz w:val="22"/>
          <w:szCs w:val="22"/>
          <w:lang w:val="ru-RU"/>
        </w:rPr>
        <w:t xml:space="preserve"> </w:t>
      </w:r>
      <w:r w:rsidRPr="00AC4C17">
        <w:rPr>
          <w:rFonts w:ascii="Garamond" w:hAnsi="Garamond"/>
          <w:sz w:val="22"/>
          <w:szCs w:val="22"/>
        </w:rPr>
        <w:t>Planning</w:t>
      </w:r>
      <w:r w:rsidRPr="00AC4C17">
        <w:rPr>
          <w:rFonts w:ascii="Garamond" w:hAnsi="Garamond"/>
          <w:sz w:val="22"/>
          <w:szCs w:val="22"/>
          <w:lang w:val="ru-RU"/>
        </w:rPr>
        <w:t xml:space="preserve"> </w:t>
      </w:r>
      <w:r w:rsidRPr="00AC4C17">
        <w:rPr>
          <w:rFonts w:ascii="Garamond" w:hAnsi="Garamond"/>
          <w:sz w:val="22"/>
          <w:szCs w:val="22"/>
        </w:rPr>
        <w:t>Part</w:t>
      </w:r>
      <w:r w:rsidRPr="00AC4C17">
        <w:rPr>
          <w:rFonts w:ascii="Garamond" w:hAnsi="Garamond"/>
          <w:sz w:val="22"/>
          <w:szCs w:val="22"/>
          <w:lang w:val="ru-RU"/>
        </w:rPr>
        <w:t xml:space="preserve"> </w:t>
      </w:r>
      <w:r w:rsidRPr="00AC4C17">
        <w:rPr>
          <w:rFonts w:ascii="Garamond" w:hAnsi="Garamond"/>
          <w:sz w:val="22"/>
          <w:szCs w:val="22"/>
        </w:rPr>
        <w:t>Two</w:t>
      </w:r>
      <w:r w:rsidRPr="00AC4C17">
        <w:rPr>
          <w:rFonts w:ascii="Garamond" w:hAnsi="Garamond"/>
          <w:sz w:val="22"/>
          <w:szCs w:val="22"/>
          <w:lang w:val="ru-RU"/>
        </w:rPr>
        <w:t xml:space="preserve">) нацелена на то, </w:t>
      </w:r>
      <w:r w:rsidRPr="00AC4C17">
        <w:rPr>
          <w:rFonts w:ascii="Garamond" w:hAnsi="Garamond"/>
          <w:i/>
          <w:iCs/>
          <w:sz w:val="22"/>
          <w:szCs w:val="22"/>
          <w:lang w:val="ru-RU"/>
        </w:rPr>
        <w:t>как</w:t>
      </w:r>
      <w:r w:rsidRPr="00AC4C17">
        <w:rPr>
          <w:rFonts w:ascii="Garamond" w:hAnsi="Garamond"/>
          <w:sz w:val="22"/>
          <w:szCs w:val="22"/>
          <w:lang w:val="ru-RU"/>
        </w:rPr>
        <w:t xml:space="preserve"> реализовать элементы, которые команда решает взять на себя. Команда прогнозирует количество элементов, которые они могут выполнить к концу спринта, начиная с верхушки Бэклога Продукта (другими словами, начиная с элементов, имеющих наивысший приоритет для Владельца продукта), и далее по порядку элементов в списке.</w:t>
      </w:r>
      <w:ins w:id="62" w:author="Пользователь" w:date="2020-10-10T15:18:00Z">
        <w:r w:rsidR="00E3629C">
          <w:rPr>
            <w:rFonts w:ascii="Garamond" w:hAnsi="Garamond"/>
            <w:sz w:val="22"/>
            <w:szCs w:val="22"/>
            <w:lang w:val="ru-RU"/>
          </w:rPr>
          <w:t xml:space="preserve"> </w:t>
        </w:r>
      </w:ins>
      <w:r w:rsidRPr="00AC4C17">
        <w:rPr>
          <w:rFonts w:ascii="Garamond" w:hAnsi="Garamond"/>
          <w:b/>
          <w:bCs/>
          <w:sz w:val="22"/>
          <w:szCs w:val="22"/>
          <w:lang w:val="ru-RU"/>
        </w:rPr>
        <w:t>Это ключевая практика Скрама: Команда, а не  Владелец Продукта, решает, сколько работы она будет выполнять.</w:t>
      </w:r>
      <w:r w:rsidRPr="00AC4C17">
        <w:rPr>
          <w:rFonts w:ascii="Garamond" w:hAnsi="Garamond"/>
          <w:sz w:val="22"/>
          <w:szCs w:val="22"/>
          <w:lang w:val="ru-RU"/>
        </w:rPr>
        <w:t xml:space="preserve"> Это делает прогноз более надежным, поскольку Команда делает его на основе собственного анализа и планирования. Несмотря на то, что Владелец Продукта не контролирует, сколько элементов берёт на себя Команда, он(а) знает, что элементы взяты из верхней части Бэклога Продукта - другими словами, элементы, которые он(а) оценил, как наиболее важные. Команда имеет возможность лоббировать элементы, которые находятся внизу Бэклога; обычно это происходит, когда Команда и Владелец Продукта понимают, что что-то менее приоритетное и простое целесообразно сочетается с высокоприоритетными элементами.</w:t>
      </w:r>
    </w:p>
    <w:p w14:paraId="14FDFBC4" w14:textId="77777777" w:rsidR="00AC4C17" w:rsidRDefault="00AC4C17" w:rsidP="00AC4C17">
      <w:pPr>
        <w:pStyle w:val="Default"/>
        <w:tabs>
          <w:tab w:val="left" w:pos="360"/>
        </w:tabs>
        <w:spacing w:before="120" w:after="80"/>
        <w:jc w:val="both"/>
        <w:rPr>
          <w:rFonts w:ascii="Garamond" w:hAnsi="Garamond"/>
          <w:sz w:val="22"/>
          <w:szCs w:val="22"/>
          <w:lang w:val="ru-RU"/>
        </w:rPr>
      </w:pPr>
      <w:r w:rsidRPr="00AC4C17">
        <w:rPr>
          <w:rFonts w:ascii="Garamond" w:hAnsi="Garamond"/>
          <w:sz w:val="22"/>
          <w:szCs w:val="22"/>
          <w:lang w:val="ru-RU"/>
        </w:rPr>
        <w:t xml:space="preserve">Планирование Спринта часто длится несколько часов, но не более четырех часов для двухнедельного спринта – Команда делает основательный прогноз, чтобы завершить работу, и </w:t>
      </w:r>
      <w:r w:rsidRPr="00AC4C17">
        <w:rPr>
          <w:rFonts w:ascii="Garamond" w:hAnsi="Garamond"/>
          <w:sz w:val="22"/>
          <w:szCs w:val="22"/>
          <w:lang w:val="ru-RU"/>
        </w:rPr>
        <w:lastRenderedPageBreak/>
        <w:t>это требует тщательной проработки, чтобы достичь успеха. Первая и Вторая Части имеют одинаковую продолжительность; для двухнедельного спринта каждая часть длится максимум два часа.</w:t>
      </w:r>
    </w:p>
    <w:p w14:paraId="4154528C" w14:textId="6EB044E6" w:rsidR="00AC4C17" w:rsidRPr="00AC4C17" w:rsidRDefault="00AC4C17" w:rsidP="00AC4C17">
      <w:pPr>
        <w:pStyle w:val="Default"/>
        <w:tabs>
          <w:tab w:val="left" w:pos="360"/>
        </w:tabs>
        <w:spacing w:before="120" w:after="80"/>
        <w:jc w:val="both"/>
        <w:rPr>
          <w:rFonts w:ascii="Garamond" w:hAnsi="Garamond"/>
          <w:sz w:val="22"/>
          <w:szCs w:val="22"/>
          <w:lang w:val="ru-RU"/>
        </w:rPr>
      </w:pPr>
      <w:r w:rsidRPr="00AC4C17">
        <w:rPr>
          <w:rFonts w:ascii="Garamond" w:hAnsi="Garamond"/>
          <w:sz w:val="22"/>
          <w:szCs w:val="22"/>
          <w:lang w:val="ru-RU"/>
        </w:rPr>
        <w:t>Скрам не определяет, как именно проводить вторую часть планирования спринта. Некоторые команды используют скорость, полученную в предыдущих спринтах, чтобы определить, к какому результату нужно стремиться. Другие команды будут использовать более детальный подход, сначала рассчитывая свою ёмкость (</w:t>
      </w:r>
      <w:r w:rsidRPr="00AC4C17">
        <w:rPr>
          <w:rFonts w:ascii="Garamond" w:hAnsi="Garamond"/>
          <w:sz w:val="22"/>
          <w:szCs w:val="22"/>
        </w:rPr>
        <w:t>capacity</w:t>
      </w:r>
      <w:r w:rsidRPr="00AC4C17">
        <w:rPr>
          <w:rFonts w:ascii="Garamond" w:hAnsi="Garamond"/>
          <w:sz w:val="22"/>
          <w:szCs w:val="22"/>
          <w:lang w:val="ru-RU"/>
        </w:rPr>
        <w:t>).</w:t>
      </w:r>
    </w:p>
    <w:p w14:paraId="17F84028" w14:textId="22D6F962" w:rsidR="007D207E" w:rsidRPr="00AC0E5E" w:rsidRDefault="00AC4C17" w:rsidP="00AC4C17">
      <w:pPr>
        <w:pStyle w:val="Default"/>
        <w:tabs>
          <w:tab w:val="left" w:pos="360"/>
        </w:tabs>
        <w:spacing w:before="120" w:after="80"/>
        <w:jc w:val="both"/>
        <w:rPr>
          <w:rFonts w:ascii="Garamond" w:eastAsia="Garamond" w:hAnsi="Garamond" w:cs="Garamond"/>
          <w:sz w:val="22"/>
          <w:szCs w:val="22"/>
          <w:lang w:val="ru-RU"/>
        </w:rPr>
      </w:pPr>
      <w:r w:rsidRPr="00AC4C17">
        <w:rPr>
          <w:rFonts w:ascii="Garamond" w:hAnsi="Garamond"/>
          <w:sz w:val="22"/>
          <w:szCs w:val="22"/>
          <w:lang w:val="ru-RU"/>
        </w:rPr>
        <w:t xml:space="preserve">При оценке ёмкости Команда во Второй Части Планирования Спринта вычисляет, сколько времени каждый член команды может посвятить работе, связанной со спринтом. Большинство команд полагают, что члены команды могут сосредоточиться на работе, связанной со Спринтом, только 4-6 часов в день - остальное время уходит на электронную почту, обеденные перерывы, социальные сети, встречи и кофе. После определения ёмкости команде необходимо выяснить, сколько элементов Бэклога Продукта они могут выполнить за это время, и как они будут их выполнять. Это часто начинается с обсуждения дизайна на доске. Как только общий дизайн будет понят, Команда разбивает Элементы Бэклога продукта на мелкие задачи. Прежде чем приступить к работе с Элементами Бэклога продукта, Команда может сосредоточиться на создании задач по улучшению, обсуждаемых на Ретроспективе предыдущего Спринта. Затем Команда выбирает первый элемент в Бэклоге Продукта - элемент с наивысшим приоритетом для Владельца Продукта - и постепенно продвигается вниз, пока окончательно не ‘заполнит’ всю свою ёмкость. Для каждого элемента они создают список работ, который состоит либо из разбитых на задачи элементов Бэклога Продукта, либо, если элемент настолько мал, что на его реализацию потребуется всего пара часов, то из него самого. Этот список работы в Спринте называется </w:t>
      </w:r>
      <w:r w:rsidRPr="00AC4C17">
        <w:rPr>
          <w:rFonts w:ascii="Garamond" w:hAnsi="Garamond"/>
          <w:b/>
          <w:bCs/>
          <w:sz w:val="22"/>
          <w:szCs w:val="22"/>
          <w:lang w:val="ru-RU"/>
        </w:rPr>
        <w:t>Бэклог Спринта</w:t>
      </w:r>
      <w:r w:rsidRPr="00AC4C17">
        <w:rPr>
          <w:rFonts w:ascii="Garamond" w:hAnsi="Garamond"/>
          <w:sz w:val="22"/>
          <w:szCs w:val="22"/>
          <w:lang w:val="ru-RU"/>
        </w:rPr>
        <w:t xml:space="preserve">  (</w:t>
      </w:r>
      <w:r w:rsidRPr="00AC4C17">
        <w:rPr>
          <w:rFonts w:ascii="Garamond" w:hAnsi="Garamond"/>
          <w:sz w:val="22"/>
          <w:szCs w:val="22"/>
        </w:rPr>
        <w:t>Sprint</w:t>
      </w:r>
      <w:r w:rsidRPr="00AC4C17">
        <w:rPr>
          <w:rFonts w:ascii="Garamond" w:hAnsi="Garamond"/>
          <w:sz w:val="22"/>
          <w:szCs w:val="22"/>
          <w:lang w:val="ru-RU"/>
        </w:rPr>
        <w:t xml:space="preserve"> </w:t>
      </w:r>
      <w:r w:rsidRPr="00AC4C17">
        <w:rPr>
          <w:rFonts w:ascii="Garamond" w:hAnsi="Garamond"/>
          <w:sz w:val="22"/>
          <w:szCs w:val="22"/>
        </w:rPr>
        <w:t>Backlog</w:t>
      </w:r>
      <w:r w:rsidRPr="00AC4C17">
        <w:rPr>
          <w:rFonts w:ascii="Garamond" w:hAnsi="Garamond"/>
          <w:sz w:val="22"/>
          <w:szCs w:val="22"/>
          <w:lang w:val="ru-RU"/>
        </w:rPr>
        <w:t>) (Иллюстрации 4 и 5).</w:t>
      </w: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1592"/>
        <w:gridCol w:w="2880"/>
        <w:gridCol w:w="990"/>
        <w:gridCol w:w="1307"/>
        <w:gridCol w:w="332"/>
        <w:gridCol w:w="332"/>
        <w:gridCol w:w="332"/>
        <w:gridCol w:w="332"/>
        <w:gridCol w:w="332"/>
        <w:gridCol w:w="332"/>
      </w:tblGrid>
      <w:tr w:rsidR="00E234F9" w:rsidRPr="00F60C52" w14:paraId="71D43F70" w14:textId="77777777" w:rsidTr="00D53711">
        <w:trPr>
          <w:trHeight w:val="104"/>
        </w:trPr>
        <w:tc>
          <w:tcPr>
            <w:tcW w:w="1592"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529FA52F" w14:textId="63D148DC" w:rsidR="00E234F9" w:rsidRPr="00D53711" w:rsidRDefault="00E234F9" w:rsidP="00AC0E5E">
            <w:pPr>
              <w:pStyle w:val="FreeForm"/>
              <w:jc w:val="center"/>
              <w:rPr>
                <w:rFonts w:ascii="Tahoma Bold" w:hAnsi="Tahoma Bold" w:hint="eastAsia"/>
                <w:b/>
                <w:bCs/>
                <w:sz w:val="14"/>
                <w:szCs w:val="14"/>
              </w:rPr>
            </w:pPr>
            <w:proofErr w:type="spellStart"/>
            <w:r w:rsidRPr="00D53711">
              <w:rPr>
                <w:rFonts w:ascii="Tahoma Bold" w:hAnsi="Tahoma Bold"/>
                <w:b/>
                <w:bCs/>
                <w:sz w:val="14"/>
                <w:szCs w:val="14"/>
              </w:rPr>
              <w:t>Элемент</w:t>
            </w:r>
            <w:proofErr w:type="spellEnd"/>
            <w:r w:rsidRPr="00D53711">
              <w:rPr>
                <w:rFonts w:ascii="Tahoma Bold" w:hAnsi="Tahoma Bold"/>
                <w:b/>
                <w:bCs/>
                <w:sz w:val="14"/>
                <w:szCs w:val="14"/>
              </w:rPr>
              <w:t xml:space="preserve"> </w:t>
            </w:r>
            <w:proofErr w:type="spellStart"/>
            <w:r w:rsidRPr="00D53711">
              <w:rPr>
                <w:rFonts w:ascii="Tahoma Bold" w:hAnsi="Tahoma Bold"/>
                <w:b/>
                <w:bCs/>
                <w:sz w:val="14"/>
                <w:szCs w:val="14"/>
              </w:rPr>
              <w:t>Бэклога</w:t>
            </w:r>
            <w:proofErr w:type="spellEnd"/>
            <w:r w:rsidRPr="00D53711">
              <w:rPr>
                <w:rFonts w:ascii="Tahoma Bold" w:hAnsi="Tahoma Bold"/>
                <w:b/>
                <w:bCs/>
                <w:sz w:val="14"/>
                <w:szCs w:val="14"/>
              </w:rPr>
              <w:t xml:space="preserve"> </w:t>
            </w:r>
            <w:proofErr w:type="spellStart"/>
            <w:r w:rsidRPr="00D53711">
              <w:rPr>
                <w:rFonts w:ascii="Tahoma Bold" w:hAnsi="Tahoma Bold"/>
                <w:b/>
                <w:bCs/>
                <w:sz w:val="14"/>
                <w:szCs w:val="14"/>
              </w:rPr>
              <w:t>Продукта</w:t>
            </w:r>
            <w:proofErr w:type="spellEnd"/>
          </w:p>
        </w:tc>
        <w:tc>
          <w:tcPr>
            <w:tcW w:w="2880"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5190CE45" w14:textId="5E176DE7" w:rsidR="00E234F9" w:rsidRPr="00D53711" w:rsidRDefault="00E234F9" w:rsidP="00E234F9">
            <w:pPr>
              <w:pStyle w:val="FreeForm"/>
              <w:jc w:val="center"/>
              <w:rPr>
                <w:rFonts w:ascii="Tahoma Bold" w:hAnsi="Tahoma Bold" w:hint="eastAsia"/>
                <w:b/>
                <w:bCs/>
                <w:sz w:val="14"/>
                <w:szCs w:val="14"/>
              </w:rPr>
            </w:pPr>
            <w:proofErr w:type="spellStart"/>
            <w:r w:rsidRPr="00D53711">
              <w:rPr>
                <w:rFonts w:ascii="Tahoma Bold" w:hAnsi="Tahoma Bold"/>
                <w:b/>
                <w:bCs/>
                <w:sz w:val="14"/>
                <w:szCs w:val="14"/>
              </w:rPr>
              <w:t>Задача</w:t>
            </w:r>
            <w:proofErr w:type="spellEnd"/>
          </w:p>
        </w:tc>
        <w:tc>
          <w:tcPr>
            <w:tcW w:w="990"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3B4610DF" w14:textId="4DAB5361" w:rsidR="00E234F9" w:rsidRPr="00D53711" w:rsidRDefault="00E234F9" w:rsidP="00AC0E5E">
            <w:pPr>
              <w:pStyle w:val="FreeForm"/>
              <w:jc w:val="center"/>
              <w:rPr>
                <w:rFonts w:ascii="Tahoma Bold" w:hAnsi="Tahoma Bold" w:hint="eastAsia"/>
                <w:b/>
                <w:bCs/>
                <w:sz w:val="14"/>
                <w:szCs w:val="14"/>
              </w:rPr>
            </w:pPr>
            <w:proofErr w:type="spellStart"/>
            <w:r w:rsidRPr="00D53711">
              <w:rPr>
                <w:rFonts w:ascii="Tahoma Bold" w:hAnsi="Tahoma Bold"/>
                <w:b/>
                <w:bCs/>
                <w:sz w:val="14"/>
                <w:szCs w:val="14"/>
              </w:rPr>
              <w:t>Волонтёр</w:t>
            </w:r>
            <w:proofErr w:type="spellEnd"/>
          </w:p>
        </w:tc>
        <w:tc>
          <w:tcPr>
            <w:tcW w:w="1307"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0A0212C2" w14:textId="09152639" w:rsidR="00E234F9" w:rsidRPr="00D53711" w:rsidRDefault="00E234F9" w:rsidP="00AC0E5E">
            <w:pPr>
              <w:pStyle w:val="FreeForm"/>
              <w:jc w:val="center"/>
              <w:rPr>
                <w:rFonts w:ascii="Tahoma Bold" w:hAnsi="Tahoma Bold" w:hint="eastAsia"/>
                <w:b/>
                <w:bCs/>
                <w:sz w:val="14"/>
                <w:szCs w:val="14"/>
              </w:rPr>
            </w:pPr>
            <w:proofErr w:type="spellStart"/>
            <w:r w:rsidRPr="00D53711">
              <w:rPr>
                <w:rFonts w:ascii="Tahoma Bold" w:hAnsi="Tahoma Bold"/>
                <w:b/>
                <w:bCs/>
                <w:sz w:val="14"/>
                <w:szCs w:val="14"/>
              </w:rPr>
              <w:t>Первоначальная</w:t>
            </w:r>
            <w:proofErr w:type="spellEnd"/>
            <w:r w:rsidRPr="00D53711">
              <w:rPr>
                <w:rFonts w:ascii="Tahoma Bold" w:hAnsi="Tahoma Bold"/>
                <w:b/>
                <w:bCs/>
                <w:sz w:val="14"/>
                <w:szCs w:val="14"/>
              </w:rPr>
              <w:t xml:space="preserve"> </w:t>
            </w:r>
            <w:proofErr w:type="spellStart"/>
            <w:r w:rsidRPr="00D53711">
              <w:rPr>
                <w:rFonts w:ascii="Tahoma Bold" w:hAnsi="Tahoma Bold"/>
                <w:b/>
                <w:bCs/>
                <w:sz w:val="14"/>
                <w:szCs w:val="14"/>
              </w:rPr>
              <w:t>Оценка</w:t>
            </w:r>
            <w:proofErr w:type="spellEnd"/>
          </w:p>
        </w:tc>
        <w:tc>
          <w:tcPr>
            <w:tcW w:w="1992" w:type="dxa"/>
            <w:gridSpan w:val="6"/>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DF52D35" w14:textId="0556D6A8" w:rsidR="00E234F9" w:rsidRPr="00D53711" w:rsidRDefault="00E234F9">
            <w:pPr>
              <w:pStyle w:val="FreeForm"/>
              <w:jc w:val="center"/>
              <w:rPr>
                <w:rFonts w:ascii="Tahoma Bold" w:hAnsi="Tahoma Bold" w:hint="eastAsia"/>
                <w:b/>
                <w:bCs/>
                <w:sz w:val="14"/>
                <w:szCs w:val="14"/>
                <w:lang w:val="ru-RU"/>
              </w:rPr>
            </w:pPr>
            <w:r w:rsidRPr="00D53711">
              <w:rPr>
                <w:rFonts w:ascii="Tahoma Bold" w:hAnsi="Tahoma Bold"/>
                <w:b/>
                <w:bCs/>
                <w:sz w:val="14"/>
                <w:szCs w:val="14"/>
                <w:lang w:val="ru-RU"/>
              </w:rPr>
              <w:t>Новая Оценка оставшейся работы на конец дня...</w:t>
            </w:r>
          </w:p>
        </w:tc>
      </w:tr>
      <w:tr w:rsidR="00E234F9" w14:paraId="77B65DC1" w14:textId="77777777" w:rsidTr="00D53711">
        <w:trPr>
          <w:trHeight w:val="149"/>
        </w:trPr>
        <w:tc>
          <w:tcPr>
            <w:tcW w:w="1592"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BE40F35" w14:textId="0A226033" w:rsidR="00E234F9" w:rsidRPr="00D53711" w:rsidRDefault="00E234F9">
            <w:pPr>
              <w:pStyle w:val="FreeForm"/>
              <w:jc w:val="center"/>
              <w:rPr>
                <w:b/>
                <w:bCs/>
                <w:lang w:val="ru-RU"/>
              </w:rPr>
            </w:pPr>
          </w:p>
        </w:tc>
        <w:tc>
          <w:tcPr>
            <w:tcW w:w="2880"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7281483" w14:textId="7DD13627" w:rsidR="00E234F9" w:rsidRPr="00D53711" w:rsidRDefault="00E234F9">
            <w:pPr>
              <w:pStyle w:val="FreeForm"/>
              <w:jc w:val="center"/>
              <w:rPr>
                <w:b/>
                <w:bCs/>
                <w:lang w:val="ru-RU"/>
              </w:rPr>
            </w:pPr>
          </w:p>
        </w:tc>
        <w:tc>
          <w:tcPr>
            <w:tcW w:w="990"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7A7982A" w14:textId="49EABEEC" w:rsidR="00E234F9" w:rsidRPr="00D53711" w:rsidRDefault="00E234F9">
            <w:pPr>
              <w:pStyle w:val="FreeForm"/>
              <w:jc w:val="center"/>
              <w:rPr>
                <w:b/>
                <w:bCs/>
                <w:lang w:val="ru-RU"/>
              </w:rPr>
            </w:pPr>
          </w:p>
        </w:tc>
        <w:tc>
          <w:tcPr>
            <w:tcW w:w="1307"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3857466" w14:textId="35FB69C3" w:rsidR="00E234F9" w:rsidRPr="00D53711" w:rsidRDefault="00E234F9">
            <w:pPr>
              <w:pStyle w:val="FreeForm"/>
              <w:jc w:val="center"/>
              <w:rPr>
                <w:b/>
                <w:bCs/>
                <w:lang w:val="ru-RU"/>
              </w:rPr>
            </w:pP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1CF51AF" w14:textId="77777777" w:rsidR="00E234F9" w:rsidRPr="00D53711" w:rsidRDefault="00E234F9" w:rsidP="00E234F9">
            <w:pPr>
              <w:pStyle w:val="FreeForm"/>
              <w:jc w:val="center"/>
              <w:rPr>
                <w:b/>
                <w:bCs/>
              </w:rPr>
            </w:pPr>
            <w:r w:rsidRPr="00D53711">
              <w:rPr>
                <w:rFonts w:ascii="Tahoma Bold" w:hAnsi="Tahoma Bold"/>
                <w:b/>
                <w:bCs/>
                <w:sz w:val="14"/>
                <w:szCs w:val="14"/>
              </w:rPr>
              <w:t>1</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97D7E50" w14:textId="77777777" w:rsidR="00E234F9" w:rsidRPr="00D53711" w:rsidRDefault="00E234F9">
            <w:pPr>
              <w:pStyle w:val="FreeForm"/>
              <w:jc w:val="center"/>
              <w:rPr>
                <w:b/>
                <w:bCs/>
              </w:rPr>
            </w:pPr>
            <w:r w:rsidRPr="00D53711">
              <w:rPr>
                <w:rFonts w:ascii="Tahoma Bold" w:hAnsi="Tahoma Bold"/>
                <w:b/>
                <w:bCs/>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E63B7CE" w14:textId="77777777" w:rsidR="00E234F9" w:rsidRPr="00D53711" w:rsidRDefault="00E234F9">
            <w:pPr>
              <w:pStyle w:val="FreeForm"/>
              <w:jc w:val="center"/>
              <w:rPr>
                <w:b/>
                <w:bCs/>
              </w:rPr>
            </w:pPr>
            <w:r w:rsidRPr="00D53711">
              <w:rPr>
                <w:rFonts w:ascii="Tahoma Bold" w:hAnsi="Tahoma Bold"/>
                <w:b/>
                <w:bCs/>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28F0D2A" w14:textId="77777777" w:rsidR="00E234F9" w:rsidRPr="00D53711" w:rsidRDefault="00E234F9">
            <w:pPr>
              <w:pStyle w:val="FreeForm"/>
              <w:jc w:val="center"/>
              <w:rPr>
                <w:b/>
                <w:bCs/>
              </w:rPr>
            </w:pPr>
            <w:r w:rsidRPr="00D53711">
              <w:rPr>
                <w:rFonts w:ascii="Tahoma Bold" w:hAnsi="Tahoma Bold"/>
                <w:b/>
                <w:bCs/>
                <w:sz w:val="14"/>
                <w:szCs w:val="14"/>
              </w:rPr>
              <w:t>4</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4F8C7FE" w14:textId="77777777" w:rsidR="00E234F9" w:rsidRPr="00D53711" w:rsidRDefault="00E234F9">
            <w:pPr>
              <w:pStyle w:val="FreeForm"/>
              <w:jc w:val="center"/>
              <w:rPr>
                <w:b/>
                <w:bCs/>
              </w:rPr>
            </w:pPr>
            <w:r w:rsidRPr="00D53711">
              <w:rPr>
                <w:rFonts w:ascii="Tahoma Bold" w:hAnsi="Tahoma Bold"/>
                <w:b/>
                <w:bCs/>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71D3CE8" w14:textId="77777777" w:rsidR="00E234F9" w:rsidRPr="00D53711" w:rsidRDefault="00E234F9">
            <w:pPr>
              <w:pStyle w:val="FreeForm"/>
              <w:jc w:val="center"/>
              <w:rPr>
                <w:b/>
                <w:bCs/>
              </w:rPr>
            </w:pPr>
            <w:r w:rsidRPr="00D53711">
              <w:rPr>
                <w:rFonts w:ascii="Tahoma Bold" w:hAnsi="Tahoma Bold"/>
                <w:b/>
                <w:bCs/>
                <w:sz w:val="14"/>
                <w:szCs w:val="14"/>
              </w:rPr>
              <w:t>6</w:t>
            </w:r>
          </w:p>
        </w:tc>
      </w:tr>
      <w:tr w:rsidR="00183A57" w14:paraId="5AE54C4A" w14:textId="77777777" w:rsidTr="00D53711">
        <w:trPr>
          <w:trHeight w:val="180"/>
        </w:trPr>
        <w:tc>
          <w:tcPr>
            <w:tcW w:w="1592" w:type="dxa"/>
            <w:vMerge w:val="restart"/>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center"/>
          </w:tcPr>
          <w:p w14:paraId="2A37AE46" w14:textId="041DC1F9" w:rsidR="00183A57" w:rsidRPr="00974176" w:rsidRDefault="00974176">
            <w:pPr>
              <w:pStyle w:val="FreeForm"/>
              <w:jc w:val="center"/>
              <w:rPr>
                <w:lang w:val="ru-RU"/>
              </w:rPr>
            </w:pPr>
            <w:r w:rsidRPr="00974176">
              <w:rPr>
                <w:rFonts w:ascii="Tahoma" w:hAnsi="Tahoma"/>
                <w:sz w:val="14"/>
                <w:szCs w:val="14"/>
                <w:lang w:val="ru-RU"/>
              </w:rPr>
              <w:t>Как покупатель, Я хочу положить книгу в корзину</w:t>
            </w:r>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5258255" w14:textId="4CC40699" w:rsidR="00183A57" w:rsidRDefault="00974176">
            <w:pPr>
              <w:pStyle w:val="FreeForm"/>
            </w:pPr>
            <w:proofErr w:type="spellStart"/>
            <w:r w:rsidRPr="00974176">
              <w:rPr>
                <w:rFonts w:ascii="Tahoma" w:hAnsi="Tahoma"/>
                <w:sz w:val="14"/>
                <w:szCs w:val="14"/>
              </w:rPr>
              <w:t>Изменить</w:t>
            </w:r>
            <w:proofErr w:type="spellEnd"/>
            <w:r w:rsidRPr="00974176">
              <w:rPr>
                <w:rFonts w:ascii="Tahoma" w:hAnsi="Tahoma"/>
                <w:sz w:val="14"/>
                <w:szCs w:val="14"/>
              </w:rPr>
              <w:t xml:space="preserve"> БД</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B05B49E" w14:textId="77777777" w:rsidR="00183A57" w:rsidRDefault="00183A57"/>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4EF0504"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0A0286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B3B730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2B8AB6F"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195A924"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58683C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47A1787" w14:textId="77777777" w:rsidR="00183A57" w:rsidRDefault="00183A57"/>
        </w:tc>
      </w:tr>
      <w:tr w:rsidR="00183A57" w14:paraId="11A7B01D"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29ACA034"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E8AC541" w14:textId="12000067" w:rsidR="00183A57" w:rsidRDefault="00974176">
            <w:pPr>
              <w:pStyle w:val="FreeForm"/>
            </w:pPr>
            <w:proofErr w:type="spellStart"/>
            <w:r w:rsidRPr="00974176">
              <w:rPr>
                <w:rFonts w:ascii="Tahoma" w:hAnsi="Tahoma"/>
                <w:sz w:val="14"/>
                <w:szCs w:val="14"/>
              </w:rPr>
              <w:t>Создать</w:t>
            </w:r>
            <w:proofErr w:type="spellEnd"/>
            <w:r w:rsidRPr="00974176">
              <w:rPr>
                <w:rFonts w:ascii="Tahoma" w:hAnsi="Tahoma"/>
                <w:sz w:val="14"/>
                <w:szCs w:val="14"/>
              </w:rPr>
              <w:t xml:space="preserve"> </w:t>
            </w:r>
            <w:proofErr w:type="spellStart"/>
            <w:r w:rsidRPr="00974176">
              <w:rPr>
                <w:rFonts w:ascii="Tahoma" w:hAnsi="Tahoma"/>
                <w:sz w:val="14"/>
                <w:szCs w:val="14"/>
              </w:rPr>
              <w:t>страницу</w:t>
            </w:r>
            <w:proofErr w:type="spellEnd"/>
            <w:r w:rsidRPr="00974176">
              <w:rPr>
                <w:rFonts w:ascii="Tahoma" w:hAnsi="Tahoma"/>
                <w:sz w:val="14"/>
                <w:szCs w:val="14"/>
              </w:rPr>
              <w:t xml:space="preserve"> (UI)</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CBE2AB4" w14:textId="77777777" w:rsidR="00183A57" w:rsidRDefault="00183A57"/>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678F7EE" w14:textId="77777777" w:rsidR="00183A57" w:rsidRDefault="00BD6D2C">
            <w:pPr>
              <w:pStyle w:val="FreeForm"/>
              <w:jc w:val="center"/>
            </w:pPr>
            <w:r>
              <w:rPr>
                <w:rFonts w:ascii="Tahoma" w:hAnsi="Tahoma"/>
                <w:sz w:val="14"/>
                <w:szCs w:val="14"/>
              </w:rPr>
              <w:t>8</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9CC5CAD"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00C0C0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9361E57"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C36D97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F42107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47F45DB" w14:textId="77777777" w:rsidR="00183A57" w:rsidRDefault="00183A57"/>
        </w:tc>
      </w:tr>
      <w:tr w:rsidR="00183A57" w14:paraId="3648C815"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691BFBEF"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19CF0E3" w14:textId="652C07F5" w:rsidR="00183A57" w:rsidRDefault="00974176">
            <w:pPr>
              <w:pStyle w:val="FreeForm"/>
            </w:pPr>
            <w:proofErr w:type="spellStart"/>
            <w:r w:rsidRPr="00974176">
              <w:rPr>
                <w:rFonts w:ascii="Tahoma" w:hAnsi="Tahoma"/>
                <w:sz w:val="14"/>
                <w:szCs w:val="14"/>
              </w:rPr>
              <w:t>Создать</w:t>
            </w:r>
            <w:proofErr w:type="spellEnd"/>
            <w:r w:rsidRPr="00974176">
              <w:rPr>
                <w:rFonts w:ascii="Tahoma" w:hAnsi="Tahoma"/>
                <w:sz w:val="14"/>
                <w:szCs w:val="14"/>
              </w:rPr>
              <w:t xml:space="preserve"> </w:t>
            </w:r>
            <w:proofErr w:type="spellStart"/>
            <w:r w:rsidRPr="00974176">
              <w:rPr>
                <w:rFonts w:ascii="Tahoma" w:hAnsi="Tahoma"/>
                <w:sz w:val="14"/>
                <w:szCs w:val="14"/>
              </w:rPr>
              <w:t>страницу</w:t>
            </w:r>
            <w:proofErr w:type="spellEnd"/>
            <w:r w:rsidRPr="00974176">
              <w:rPr>
                <w:rFonts w:ascii="Tahoma" w:hAnsi="Tahoma"/>
                <w:sz w:val="14"/>
                <w:szCs w:val="14"/>
              </w:rPr>
              <w:t xml:space="preserve"> (JavaScript)</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CD23857" w14:textId="77777777" w:rsidR="00183A57" w:rsidRDefault="00183A57"/>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7C82F75" w14:textId="77777777" w:rsidR="00183A57" w:rsidRDefault="00BD6D2C">
            <w:pPr>
              <w:pStyle w:val="FreeForm"/>
              <w:jc w:val="center"/>
            </w:pPr>
            <w:r>
              <w:rPr>
                <w:rFonts w:ascii="Tahoma" w:hAnsi="Tahoma"/>
                <w:sz w:val="14"/>
                <w:szCs w:val="14"/>
              </w:rPr>
              <w:t>13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D16AC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DFA34DF"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2CB5477"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D73F9AD"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3E2E4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D822EC2" w14:textId="77777777" w:rsidR="00183A57" w:rsidRDefault="00183A57"/>
        </w:tc>
      </w:tr>
      <w:tr w:rsidR="00183A57" w14:paraId="52E8FD2B"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21308DFF"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EC4243C" w14:textId="1F5AE27A" w:rsidR="00183A57" w:rsidRDefault="00974176">
            <w:pPr>
              <w:pStyle w:val="FreeForm"/>
            </w:pPr>
            <w:proofErr w:type="spellStart"/>
            <w:r w:rsidRPr="00974176">
              <w:rPr>
                <w:rFonts w:ascii="Tahoma" w:hAnsi="Tahoma"/>
                <w:sz w:val="14"/>
                <w:szCs w:val="14"/>
              </w:rPr>
              <w:t>Написать</w:t>
            </w:r>
            <w:proofErr w:type="spellEnd"/>
            <w:r w:rsidRPr="00974176">
              <w:rPr>
                <w:rFonts w:ascii="Tahoma" w:hAnsi="Tahoma"/>
                <w:sz w:val="14"/>
                <w:szCs w:val="14"/>
              </w:rPr>
              <w:t xml:space="preserve"> </w:t>
            </w:r>
            <w:proofErr w:type="spellStart"/>
            <w:r w:rsidRPr="00974176">
              <w:rPr>
                <w:rFonts w:ascii="Tahoma" w:hAnsi="Tahoma"/>
                <w:sz w:val="14"/>
                <w:szCs w:val="14"/>
              </w:rPr>
              <w:t>автоматические</w:t>
            </w:r>
            <w:proofErr w:type="spellEnd"/>
            <w:r w:rsidRPr="00974176">
              <w:rPr>
                <w:rFonts w:ascii="Tahoma" w:hAnsi="Tahoma"/>
                <w:sz w:val="14"/>
                <w:szCs w:val="14"/>
              </w:rPr>
              <w:t xml:space="preserve"> </w:t>
            </w:r>
            <w:proofErr w:type="spellStart"/>
            <w:r w:rsidRPr="00974176">
              <w:rPr>
                <w:rFonts w:ascii="Tahoma" w:hAnsi="Tahoma"/>
                <w:sz w:val="14"/>
                <w:szCs w:val="14"/>
              </w:rPr>
              <w:t>приёмочные</w:t>
            </w:r>
            <w:proofErr w:type="spellEnd"/>
            <w:r w:rsidRPr="00974176">
              <w:rPr>
                <w:rFonts w:ascii="Tahoma" w:hAnsi="Tahoma"/>
                <w:sz w:val="14"/>
                <w:szCs w:val="14"/>
              </w:rPr>
              <w:t xml:space="preserve"> </w:t>
            </w:r>
            <w:proofErr w:type="spellStart"/>
            <w:r w:rsidRPr="00974176">
              <w:rPr>
                <w:rFonts w:ascii="Tahoma" w:hAnsi="Tahoma"/>
                <w:sz w:val="14"/>
                <w:szCs w:val="14"/>
              </w:rPr>
              <w:t>тесты</w:t>
            </w:r>
            <w:proofErr w:type="spellEnd"/>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5AEFF45" w14:textId="77777777" w:rsidR="00183A57" w:rsidRDefault="00183A57"/>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583BC01" w14:textId="77777777" w:rsidR="00183A57" w:rsidRDefault="00BD6D2C">
            <w:pPr>
              <w:pStyle w:val="FreeForm"/>
              <w:jc w:val="center"/>
            </w:pPr>
            <w:r>
              <w:rPr>
                <w:rFonts w:ascii="Tahoma" w:hAnsi="Tahoma"/>
                <w:sz w:val="14"/>
                <w:szCs w:val="14"/>
              </w:rPr>
              <w:t>13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9D04635"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62242E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B6DAE74"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9CA487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04B038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8D23286" w14:textId="77777777" w:rsidR="00183A57" w:rsidRDefault="00183A57"/>
        </w:tc>
      </w:tr>
      <w:tr w:rsidR="00183A57" w14:paraId="15F12DEE"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4F454731"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FC90435" w14:textId="05998FBA" w:rsidR="00183A57" w:rsidRPr="00974176" w:rsidRDefault="00974176">
            <w:pPr>
              <w:pStyle w:val="FreeForm"/>
              <w:rPr>
                <w:lang w:val="ru-RU"/>
              </w:rPr>
            </w:pPr>
            <w:r w:rsidRPr="00974176">
              <w:rPr>
                <w:rFonts w:ascii="Tahoma" w:hAnsi="Tahoma"/>
                <w:sz w:val="14"/>
                <w:szCs w:val="14"/>
                <w:lang w:val="ru-RU"/>
              </w:rPr>
              <w:t>Обновить раздел помощи для покупателей</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DB34430" w14:textId="77777777" w:rsidR="00183A57" w:rsidRPr="00974176" w:rsidRDefault="00183A57">
            <w:pPr>
              <w:rPr>
                <w:lang w:val="ru-RU"/>
              </w:rPr>
            </w:pP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14BC498"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2C1EF4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50584EE"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FC98E42"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26344C2"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551849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35884F3" w14:textId="77777777" w:rsidR="00183A57" w:rsidRDefault="00183A57"/>
        </w:tc>
      </w:tr>
      <w:tr w:rsidR="00183A57" w14:paraId="398C3CC2"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607BBA28"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5A1814D" w14:textId="77777777" w:rsidR="00183A57" w:rsidRDefault="00BD6D2C">
            <w:pPr>
              <w:pStyle w:val="FreeForm"/>
            </w:pPr>
            <w:r>
              <w:rPr>
                <w:rFonts w:ascii="Tahoma" w:hAnsi="Tahoma"/>
                <w:sz w:val="14"/>
                <w:szCs w:val="14"/>
              </w:rPr>
              <w:t>. . .</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FEA289D" w14:textId="77777777" w:rsidR="00183A57" w:rsidRDefault="00183A57"/>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24C70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EF3658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A89CE5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3BCEC12"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1B91EB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5DC4AD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F2F02D4" w14:textId="77777777" w:rsidR="00183A57" w:rsidRDefault="00183A57"/>
        </w:tc>
      </w:tr>
      <w:tr w:rsidR="00183A57" w14:paraId="2E310AD3" w14:textId="77777777" w:rsidTr="00D53711">
        <w:trPr>
          <w:trHeight w:val="340"/>
        </w:trPr>
        <w:tc>
          <w:tcPr>
            <w:tcW w:w="1592" w:type="dxa"/>
            <w:vMerge w:val="restart"/>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center"/>
          </w:tcPr>
          <w:p w14:paraId="5403ABBA" w14:textId="49666ECB" w:rsidR="00183A57" w:rsidRDefault="00974176">
            <w:pPr>
              <w:pStyle w:val="FreeForm"/>
              <w:jc w:val="center"/>
            </w:pPr>
            <w:proofErr w:type="spellStart"/>
            <w:r w:rsidRPr="00974176">
              <w:rPr>
                <w:rFonts w:ascii="Tahoma" w:hAnsi="Tahoma"/>
                <w:sz w:val="14"/>
                <w:szCs w:val="14"/>
              </w:rPr>
              <w:t>Улучшить</w:t>
            </w:r>
            <w:proofErr w:type="spellEnd"/>
            <w:r w:rsidRPr="00974176">
              <w:rPr>
                <w:rFonts w:ascii="Tahoma" w:hAnsi="Tahoma"/>
                <w:sz w:val="14"/>
                <w:szCs w:val="14"/>
              </w:rPr>
              <w:t xml:space="preserve"> </w:t>
            </w:r>
            <w:proofErr w:type="spellStart"/>
            <w:r w:rsidRPr="00974176">
              <w:rPr>
                <w:rFonts w:ascii="Tahoma" w:hAnsi="Tahoma"/>
                <w:sz w:val="14"/>
                <w:szCs w:val="14"/>
              </w:rPr>
              <w:t>производительность</w:t>
            </w:r>
            <w:proofErr w:type="spellEnd"/>
            <w:r w:rsidRPr="00974176">
              <w:rPr>
                <w:rFonts w:ascii="Tahoma" w:hAnsi="Tahoma"/>
                <w:sz w:val="14"/>
                <w:szCs w:val="14"/>
              </w:rPr>
              <w:t xml:space="preserve"> </w:t>
            </w:r>
            <w:proofErr w:type="spellStart"/>
            <w:r w:rsidRPr="00974176">
              <w:rPr>
                <w:rFonts w:ascii="Tahoma" w:hAnsi="Tahoma"/>
                <w:sz w:val="14"/>
                <w:szCs w:val="14"/>
              </w:rPr>
              <w:t>обработки</w:t>
            </w:r>
            <w:proofErr w:type="spellEnd"/>
            <w:r w:rsidRPr="00974176">
              <w:rPr>
                <w:rFonts w:ascii="Tahoma" w:hAnsi="Tahoma"/>
                <w:sz w:val="14"/>
                <w:szCs w:val="14"/>
              </w:rPr>
              <w:t xml:space="preserve"> </w:t>
            </w:r>
            <w:proofErr w:type="spellStart"/>
            <w:r w:rsidRPr="00974176">
              <w:rPr>
                <w:rFonts w:ascii="Tahoma" w:hAnsi="Tahoma"/>
                <w:sz w:val="14"/>
                <w:szCs w:val="14"/>
              </w:rPr>
              <w:t>транзакций</w:t>
            </w:r>
            <w:proofErr w:type="spellEnd"/>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BDFE2D3" w14:textId="35DA1F44" w:rsidR="00183A57" w:rsidRPr="00974176" w:rsidRDefault="00974176">
            <w:pPr>
              <w:pStyle w:val="FreeForm"/>
              <w:rPr>
                <w:lang w:val="ru-RU"/>
              </w:rPr>
            </w:pPr>
            <w:r w:rsidRPr="00974176">
              <w:rPr>
                <w:rFonts w:ascii="Tahoma" w:hAnsi="Tahoma"/>
                <w:sz w:val="14"/>
                <w:szCs w:val="14"/>
                <w:lang w:val="ru-RU"/>
              </w:rPr>
              <w:t xml:space="preserve">Объединить </w:t>
            </w:r>
            <w:r w:rsidRPr="00974176">
              <w:rPr>
                <w:rFonts w:ascii="Tahoma" w:hAnsi="Tahoma"/>
                <w:sz w:val="14"/>
                <w:szCs w:val="14"/>
              </w:rPr>
              <w:t>DCP</w:t>
            </w:r>
            <w:r w:rsidRPr="00974176">
              <w:rPr>
                <w:rFonts w:ascii="Tahoma" w:hAnsi="Tahoma"/>
                <w:sz w:val="14"/>
                <w:szCs w:val="14"/>
                <w:lang w:val="ru-RU"/>
              </w:rPr>
              <w:t xml:space="preserve"> код и законченные тесты слоёв</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70D93D7" w14:textId="77777777" w:rsidR="00183A57" w:rsidRPr="00974176" w:rsidRDefault="00183A57">
            <w:pPr>
              <w:rPr>
                <w:lang w:val="ru-RU"/>
              </w:rPr>
            </w:pP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EED7B1D"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79909D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51B2BC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E6B9E13"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19C39D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164899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8FFF39A" w14:textId="77777777" w:rsidR="00183A57" w:rsidRDefault="00183A57"/>
        </w:tc>
      </w:tr>
      <w:tr w:rsidR="00183A57" w14:paraId="7616738B"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2A791D1E"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35EC0EC" w14:textId="00B7C674" w:rsidR="00183A57" w:rsidRPr="00974176" w:rsidRDefault="00974176">
            <w:pPr>
              <w:pStyle w:val="FreeForm"/>
              <w:rPr>
                <w:lang w:val="ru-RU"/>
              </w:rPr>
            </w:pPr>
            <w:r w:rsidRPr="00974176">
              <w:rPr>
                <w:rFonts w:ascii="Tahoma" w:hAnsi="Tahoma"/>
                <w:sz w:val="14"/>
                <w:szCs w:val="14"/>
                <w:lang w:val="ru-RU"/>
              </w:rPr>
              <w:t xml:space="preserve">Закончить машинный заказ для </w:t>
            </w:r>
            <w:proofErr w:type="spellStart"/>
            <w:r w:rsidRPr="00974176">
              <w:rPr>
                <w:rFonts w:ascii="Tahoma" w:hAnsi="Tahoma"/>
                <w:sz w:val="14"/>
                <w:szCs w:val="14"/>
              </w:rPr>
              <w:t>pRank</w:t>
            </w:r>
            <w:proofErr w:type="spellEnd"/>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51BD9FA" w14:textId="77777777" w:rsidR="00183A57" w:rsidRPr="00974176" w:rsidRDefault="00183A57">
            <w:pPr>
              <w:rPr>
                <w:lang w:val="ru-RU"/>
              </w:rPr>
            </w:pP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8862728" w14:textId="77777777" w:rsidR="00183A57" w:rsidRDefault="00BD6D2C">
            <w:pPr>
              <w:pStyle w:val="FreeForm"/>
              <w:jc w:val="center"/>
            </w:pPr>
            <w:r>
              <w:rPr>
                <w:rFonts w:ascii="Tahoma" w:hAnsi="Tahoma"/>
                <w:sz w:val="14"/>
                <w:szCs w:val="14"/>
              </w:rPr>
              <w:t>8</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D99137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48D298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67F03B3"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1BDB3D5"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5A8C8FF"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733B793" w14:textId="77777777" w:rsidR="00183A57" w:rsidRDefault="00183A57"/>
        </w:tc>
      </w:tr>
      <w:tr w:rsidR="00183A57" w14:paraId="1F01282A"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565B7FF9"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F4963A1" w14:textId="4240C2E9" w:rsidR="00183A57" w:rsidRPr="00E234F9" w:rsidRDefault="00974176">
            <w:pPr>
              <w:pStyle w:val="FreeForm"/>
              <w:rPr>
                <w:lang w:val="ru-RU"/>
              </w:rPr>
            </w:pPr>
            <w:r w:rsidRPr="00E234F9">
              <w:rPr>
                <w:rFonts w:ascii="Tahoma" w:hAnsi="Tahoma"/>
                <w:sz w:val="14"/>
                <w:szCs w:val="14"/>
                <w:lang w:val="ru-RU"/>
              </w:rPr>
              <w:t xml:space="preserve">Изменить </w:t>
            </w:r>
            <w:r w:rsidRPr="00974176">
              <w:rPr>
                <w:rFonts w:ascii="Tahoma" w:hAnsi="Tahoma"/>
                <w:sz w:val="14"/>
                <w:szCs w:val="14"/>
              </w:rPr>
              <w:t>DCP</w:t>
            </w:r>
            <w:r w:rsidRPr="00E234F9">
              <w:rPr>
                <w:rFonts w:ascii="Tahoma" w:hAnsi="Tahoma"/>
                <w:sz w:val="14"/>
                <w:szCs w:val="14"/>
                <w:lang w:val="ru-RU"/>
              </w:rPr>
              <w:t xml:space="preserve"> и читателя для использования </w:t>
            </w:r>
            <w:proofErr w:type="spellStart"/>
            <w:r w:rsidRPr="00974176">
              <w:rPr>
                <w:rFonts w:ascii="Tahoma" w:hAnsi="Tahoma"/>
                <w:sz w:val="14"/>
                <w:szCs w:val="14"/>
              </w:rPr>
              <w:t>pRank</w:t>
            </w:r>
            <w:proofErr w:type="spellEnd"/>
            <w:r w:rsidRPr="00E234F9">
              <w:rPr>
                <w:rFonts w:ascii="Tahoma" w:hAnsi="Tahoma"/>
                <w:sz w:val="14"/>
                <w:szCs w:val="14"/>
                <w:lang w:val="ru-RU"/>
              </w:rPr>
              <w:t xml:space="preserve"> в </w:t>
            </w:r>
            <w:r w:rsidRPr="00974176">
              <w:rPr>
                <w:rFonts w:ascii="Tahoma" w:hAnsi="Tahoma"/>
                <w:sz w:val="14"/>
                <w:szCs w:val="14"/>
              </w:rPr>
              <w:t>HTTP</w:t>
            </w:r>
            <w:r w:rsidRPr="00E234F9">
              <w:rPr>
                <w:rFonts w:ascii="Tahoma" w:hAnsi="Tahoma"/>
                <w:sz w:val="14"/>
                <w:szCs w:val="14"/>
                <w:lang w:val="ru-RU"/>
              </w:rPr>
              <w:t xml:space="preserve"> </w:t>
            </w:r>
            <w:r w:rsidRPr="00974176">
              <w:rPr>
                <w:rFonts w:ascii="Tahoma" w:hAnsi="Tahoma"/>
                <w:sz w:val="14"/>
                <w:szCs w:val="14"/>
              </w:rPr>
              <w:t>API</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D7FC7BF" w14:textId="77777777" w:rsidR="00183A57" w:rsidRPr="00E234F9" w:rsidRDefault="00183A57">
            <w:pPr>
              <w:rPr>
                <w:lang w:val="ru-RU"/>
              </w:rPr>
            </w:pP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A1E9CF6" w14:textId="77777777" w:rsidR="00183A57" w:rsidRDefault="00BD6D2C">
            <w:pPr>
              <w:pStyle w:val="FreeForm"/>
              <w:jc w:val="center"/>
            </w:pPr>
            <w:r>
              <w:rPr>
                <w:rFonts w:ascii="Tahoma" w:hAnsi="Tahoma"/>
                <w:sz w:val="14"/>
                <w:szCs w:val="14"/>
              </w:rPr>
              <w:t>13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3787A83"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000B1D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B3F63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3F9D67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2A5E434"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1308F95" w14:textId="77777777" w:rsidR="00183A57" w:rsidRDefault="00183A57"/>
        </w:tc>
      </w:tr>
    </w:tbl>
    <w:p w14:paraId="5BFAB3E8" w14:textId="30A5178C" w:rsidR="00183A57" w:rsidRPr="00974176" w:rsidRDefault="00974176" w:rsidP="007D207E">
      <w:pPr>
        <w:pStyle w:val="Caption"/>
        <w:rPr>
          <w:lang w:val="ru-RU"/>
        </w:rPr>
      </w:pPr>
      <w:bookmarkStart w:id="63" w:name="Ref82524932"/>
      <w:bookmarkEnd w:id="63"/>
      <w:r w:rsidRPr="00974176">
        <w:rPr>
          <w:rFonts w:eastAsia="Arial Unicode MS" w:cs="Arial Unicode MS"/>
          <w:lang w:val="ru-RU"/>
        </w:rPr>
        <w:t>Иллюстрация 4. Один из вариантов создания Бэклога Спринта</w:t>
      </w:r>
    </w:p>
    <w:p w14:paraId="21199138" w14:textId="77777777" w:rsidR="00AC4C17" w:rsidRPr="00AC4C17" w:rsidRDefault="00AC4C17">
      <w:pPr>
        <w:pStyle w:val="Default"/>
        <w:tabs>
          <w:tab w:val="left" w:pos="360"/>
        </w:tabs>
        <w:spacing w:before="120" w:after="80"/>
        <w:jc w:val="both"/>
        <w:rPr>
          <w:rFonts w:ascii="Garamond" w:hAnsi="Garamond"/>
          <w:sz w:val="22"/>
          <w:szCs w:val="22"/>
          <w:lang w:val="ru-RU"/>
        </w:rPr>
        <w:pPrChange w:id="64" w:author="Пользователь" w:date="2020-10-10T15:26:00Z">
          <w:pPr>
            <w:pStyle w:val="Default"/>
            <w:tabs>
              <w:tab w:val="left" w:pos="360"/>
            </w:tabs>
            <w:spacing w:before="120" w:after="80"/>
          </w:pPr>
        </w:pPrChange>
      </w:pPr>
      <w:r w:rsidRPr="00AC4C17">
        <w:rPr>
          <w:rFonts w:ascii="Garamond" w:hAnsi="Garamond"/>
          <w:sz w:val="22"/>
          <w:szCs w:val="22"/>
          <w:lang w:val="ru-RU"/>
        </w:rPr>
        <w:t>В конце Планирования Спринта Команда ставит реалистичную цель в отношении того, что, по их мнению, они смогут выполнить к концу Спринта. Обычно это называлось Обязательством на Спринт (</w:t>
      </w:r>
      <w:r w:rsidRPr="00AC4C17">
        <w:rPr>
          <w:rFonts w:ascii="Garamond" w:hAnsi="Garamond"/>
          <w:sz w:val="22"/>
          <w:szCs w:val="22"/>
        </w:rPr>
        <w:t>Sprint</w:t>
      </w:r>
      <w:r w:rsidRPr="00AC4C17">
        <w:rPr>
          <w:rFonts w:ascii="Garamond" w:hAnsi="Garamond"/>
          <w:sz w:val="22"/>
          <w:szCs w:val="22"/>
          <w:lang w:val="ru-RU"/>
        </w:rPr>
        <w:t xml:space="preserve"> </w:t>
      </w:r>
      <w:r w:rsidRPr="00AC4C17">
        <w:rPr>
          <w:rFonts w:ascii="Garamond" w:hAnsi="Garamond"/>
          <w:sz w:val="22"/>
          <w:szCs w:val="22"/>
        </w:rPr>
        <w:t>Commitment</w:t>
      </w:r>
      <w:r w:rsidRPr="00AC4C17">
        <w:rPr>
          <w:rFonts w:ascii="Garamond" w:hAnsi="Garamond"/>
          <w:sz w:val="22"/>
          <w:szCs w:val="22"/>
          <w:lang w:val="ru-RU"/>
        </w:rPr>
        <w:t>) - Команда обязуется сделать всё возможное, чтобы достичь своей цели. К сожалению, это иногда неправильно истолковывалось как обещание, написанное кровью, а не как то, что команда осознанно “идёт на это”. Чтобы избежать этой путаницы, цель Спринта теперь называется ‘прогнозом’ (</w:t>
      </w:r>
      <w:r w:rsidRPr="00AC4C17">
        <w:rPr>
          <w:rFonts w:ascii="Garamond" w:hAnsi="Garamond"/>
          <w:sz w:val="22"/>
          <w:szCs w:val="22"/>
        </w:rPr>
        <w:t>forecast</w:t>
      </w:r>
      <w:r w:rsidRPr="00AC4C17">
        <w:rPr>
          <w:rFonts w:ascii="Garamond" w:hAnsi="Garamond"/>
          <w:sz w:val="22"/>
          <w:szCs w:val="22"/>
          <w:lang w:val="ru-RU"/>
        </w:rPr>
        <w:t>), который сообщается Владельцу Продукта.</w:t>
      </w:r>
    </w:p>
    <w:p w14:paraId="63B5F914" w14:textId="6767F41E" w:rsidR="00AC4C17" w:rsidRPr="00974176" w:rsidRDefault="00AC4C17">
      <w:pPr>
        <w:pStyle w:val="Default"/>
        <w:tabs>
          <w:tab w:val="left" w:pos="360"/>
        </w:tabs>
        <w:spacing w:before="120" w:after="80"/>
        <w:jc w:val="both"/>
        <w:rPr>
          <w:rFonts w:ascii="Garamond" w:hAnsi="Garamond"/>
          <w:sz w:val="22"/>
          <w:szCs w:val="22"/>
          <w:lang w:val="ru-RU"/>
        </w:rPr>
        <w:pPrChange w:id="65" w:author="Пользователь" w:date="2020-10-10T15:26:00Z">
          <w:pPr>
            <w:pStyle w:val="Default"/>
            <w:tabs>
              <w:tab w:val="left" w:pos="360"/>
            </w:tabs>
            <w:spacing w:before="120" w:after="80"/>
          </w:pPr>
        </w:pPrChange>
      </w:pPr>
      <w:r w:rsidRPr="00974176">
        <w:rPr>
          <w:rFonts w:ascii="Garamond" w:hAnsi="Garamond"/>
          <w:sz w:val="22"/>
          <w:szCs w:val="22"/>
          <w:lang w:val="ru-RU"/>
        </w:rPr>
        <w:t>Скрам поощряет чтобы работники имели разносторонние навыки, а не только “работающих в точности с должностной инструкцией”, как например “тестировщик”, занимающийся только тестированием. Другими словами, члены Команды “идут туда, где есть работа” и помогают</w:t>
      </w:r>
      <w:r w:rsidR="00974176">
        <w:rPr>
          <w:rFonts w:ascii="Garamond" w:hAnsi="Garamond"/>
          <w:sz w:val="22"/>
          <w:szCs w:val="22"/>
          <w:lang w:val="ru-RU"/>
        </w:rPr>
        <w:t>,</w:t>
      </w:r>
      <w:r w:rsidRPr="00974176">
        <w:rPr>
          <w:rFonts w:ascii="Garamond" w:hAnsi="Garamond"/>
          <w:sz w:val="22"/>
          <w:szCs w:val="22"/>
          <w:lang w:val="ru-RU"/>
        </w:rPr>
        <w:t xml:space="preserve"> чем могут. Если задач на тестирование много, то </w:t>
      </w:r>
      <w:r w:rsidRPr="00974176">
        <w:rPr>
          <w:rFonts w:ascii="Garamond" w:hAnsi="Garamond"/>
          <w:i/>
          <w:iCs/>
          <w:sz w:val="22"/>
          <w:szCs w:val="22"/>
          <w:lang w:val="ru-RU"/>
        </w:rPr>
        <w:t>все</w:t>
      </w:r>
      <w:r w:rsidRPr="00974176">
        <w:rPr>
          <w:rFonts w:ascii="Garamond" w:hAnsi="Garamond"/>
          <w:sz w:val="22"/>
          <w:szCs w:val="22"/>
          <w:lang w:val="ru-RU"/>
        </w:rPr>
        <w:t xml:space="preserve"> члены Команды могут помогать. Это не означает, что все являются универсальными; несомненно, некоторые люди особенно опытны в тестировании (и так далее), но члены Команды работают вместе и учатся друг у друга новым </w:t>
      </w:r>
      <w:r w:rsidRPr="00974176">
        <w:rPr>
          <w:rFonts w:ascii="Garamond" w:hAnsi="Garamond"/>
          <w:sz w:val="22"/>
          <w:szCs w:val="22"/>
          <w:lang w:val="ru-RU"/>
        </w:rPr>
        <w:lastRenderedPageBreak/>
        <w:t xml:space="preserve">навыкам. Следовательно, во время создания и оценки задач на Планировании Спринта нет необходимости - и нецелесообразно - считать людей потенциальными исполнителями по всем задачам, “которые они могут сделать лучше всего”. Скорее, лучше вызываться добровольцем на одну задачу за раз, только когда пришло время браться за новую задачу, принимая во внимание выбор задачи, которая будет специально включать обучение (возможно, в паре с экспертом). Это одна из причин, по которой не следует заранее назначать задачи на людей во время Планирования Спринта, скорее, это следует делать ‘по мере необходимости’ во время </w:t>
      </w:r>
      <w:r w:rsidR="00974176">
        <w:rPr>
          <w:rFonts w:ascii="Garamond" w:hAnsi="Garamond"/>
          <w:sz w:val="22"/>
          <w:szCs w:val="22"/>
          <w:lang w:val="ru-RU"/>
        </w:rPr>
        <w:t>С</w:t>
      </w:r>
      <w:r w:rsidRPr="00974176">
        <w:rPr>
          <w:rFonts w:ascii="Garamond" w:hAnsi="Garamond"/>
          <w:sz w:val="22"/>
          <w:szCs w:val="22"/>
          <w:lang w:val="ru-RU"/>
        </w:rPr>
        <w:t>принта.</w:t>
      </w:r>
    </w:p>
    <w:p w14:paraId="78B71D9D" w14:textId="3A841718" w:rsidR="00974176" w:rsidRPr="00974176" w:rsidRDefault="00974176" w:rsidP="00B80042">
      <w:pPr>
        <w:pStyle w:val="Default"/>
        <w:tabs>
          <w:tab w:val="left" w:pos="360"/>
        </w:tabs>
        <w:spacing w:before="120" w:after="80"/>
        <w:jc w:val="both"/>
        <w:rPr>
          <w:rFonts w:ascii="Garamond" w:hAnsi="Garamond"/>
          <w:sz w:val="22"/>
          <w:szCs w:val="22"/>
          <w:lang w:val="ru-RU"/>
        </w:rPr>
      </w:pPr>
      <w:r w:rsidRPr="00974176">
        <w:rPr>
          <w:rFonts w:ascii="Garamond" w:hAnsi="Garamond"/>
          <w:sz w:val="22"/>
          <w:szCs w:val="22"/>
          <w:lang w:val="ru-RU"/>
        </w:rPr>
        <w:t>С уч</w:t>
      </w:r>
      <w:r w:rsidR="00B80042">
        <w:rPr>
          <w:rFonts w:ascii="Garamond" w:hAnsi="Garamond"/>
          <w:sz w:val="22"/>
          <w:szCs w:val="22"/>
          <w:lang w:val="ru-RU"/>
        </w:rPr>
        <w:t>ё</w:t>
      </w:r>
      <w:r w:rsidRPr="00974176">
        <w:rPr>
          <w:rFonts w:ascii="Garamond" w:hAnsi="Garamond"/>
          <w:sz w:val="22"/>
          <w:szCs w:val="22"/>
          <w:lang w:val="ru-RU"/>
        </w:rPr>
        <w:t xml:space="preserve">том всего сказанного, есть </w:t>
      </w:r>
      <w:r w:rsidRPr="00974176">
        <w:rPr>
          <w:rFonts w:ascii="Garamond" w:hAnsi="Garamond"/>
          <w:i/>
          <w:iCs/>
          <w:sz w:val="22"/>
          <w:szCs w:val="22"/>
          <w:lang w:val="ru-RU"/>
        </w:rPr>
        <w:t>редкие</w:t>
      </w:r>
      <w:r w:rsidRPr="00974176">
        <w:rPr>
          <w:rFonts w:ascii="Garamond" w:hAnsi="Garamond"/>
          <w:sz w:val="22"/>
          <w:szCs w:val="22"/>
          <w:lang w:val="ru-RU"/>
        </w:rPr>
        <w:t xml:space="preserve"> случаи, когда </w:t>
      </w:r>
      <w:r w:rsidRPr="00974176">
        <w:rPr>
          <w:rFonts w:ascii="Garamond" w:hAnsi="Garamond"/>
          <w:i/>
          <w:iCs/>
          <w:sz w:val="22"/>
          <w:szCs w:val="22"/>
          <w:lang w:val="ru-RU"/>
        </w:rPr>
        <w:t>Джон</w:t>
      </w:r>
      <w:r w:rsidRPr="00974176">
        <w:rPr>
          <w:rFonts w:ascii="Garamond" w:hAnsi="Garamond"/>
          <w:sz w:val="22"/>
          <w:szCs w:val="22"/>
          <w:lang w:val="ru-RU"/>
        </w:rPr>
        <w:t xml:space="preserve"> может выполнять конкретную задачу, потому что обучение других невозможно или займет слишком много времени - возможно, Джон - единственный человек, обладающий какими-либо художественными навыками рисования изображений. Другие члены Команды не смогли бы нарисовать “человечка из палочек”, даже если бы от этого зависела их жизнь. В этом редком случае - и если это не редкость и не становится все реже по мере того, как Команда обучается, то что-то не так - может потребоваться спросить, выполнимы ли все запланированные задачи по рисованию, которые </w:t>
      </w:r>
      <w:r w:rsidRPr="00974176">
        <w:rPr>
          <w:rFonts w:ascii="Garamond" w:hAnsi="Garamond"/>
          <w:i/>
          <w:iCs/>
          <w:sz w:val="22"/>
          <w:szCs w:val="22"/>
          <w:lang w:val="ru-RU"/>
        </w:rPr>
        <w:t>должны</w:t>
      </w:r>
      <w:r w:rsidRPr="00974176">
        <w:rPr>
          <w:rFonts w:ascii="Garamond" w:hAnsi="Garamond"/>
          <w:sz w:val="22"/>
          <w:szCs w:val="22"/>
          <w:lang w:val="ru-RU"/>
        </w:rPr>
        <w:t xml:space="preserve"> быть сделаны Джоном в рамках Спринта.</w:t>
      </w:r>
    </w:p>
    <w:p w14:paraId="7FF248B3" w14:textId="1124FF56" w:rsidR="00974176" w:rsidRPr="00974176" w:rsidRDefault="00974176" w:rsidP="001C3586">
      <w:pPr>
        <w:pStyle w:val="Default"/>
        <w:tabs>
          <w:tab w:val="left" w:pos="360"/>
        </w:tabs>
        <w:spacing w:before="120" w:after="80"/>
        <w:jc w:val="both"/>
        <w:rPr>
          <w:rFonts w:ascii="Garamond" w:hAnsi="Garamond"/>
          <w:sz w:val="22"/>
          <w:szCs w:val="22"/>
          <w:lang w:val="ru-RU"/>
        </w:rPr>
      </w:pPr>
      <w:r w:rsidRPr="00974176">
        <w:rPr>
          <w:rFonts w:ascii="Garamond" w:hAnsi="Garamond"/>
          <w:sz w:val="22"/>
          <w:szCs w:val="22"/>
          <w:lang w:val="ru-RU"/>
        </w:rPr>
        <w:t xml:space="preserve">Многие команды представляют Бэклог Спринта в виде доски задач размером со стену (часто называемой </w:t>
      </w:r>
      <w:r w:rsidRPr="00974176">
        <w:rPr>
          <w:rFonts w:ascii="Garamond" w:hAnsi="Garamond"/>
          <w:b/>
          <w:bCs/>
          <w:sz w:val="22"/>
          <w:szCs w:val="22"/>
          <w:lang w:val="ru-RU"/>
        </w:rPr>
        <w:t>Скрам-доской</w:t>
      </w:r>
      <w:r w:rsidRPr="00974176">
        <w:rPr>
          <w:rFonts w:ascii="Garamond" w:hAnsi="Garamond"/>
          <w:sz w:val="22"/>
          <w:szCs w:val="22"/>
          <w:lang w:val="ru-RU"/>
        </w:rPr>
        <w:t xml:space="preserve"> (</w:t>
      </w:r>
      <w:r w:rsidRPr="00974176">
        <w:rPr>
          <w:rFonts w:ascii="Garamond" w:hAnsi="Garamond"/>
          <w:sz w:val="22"/>
          <w:szCs w:val="22"/>
        </w:rPr>
        <w:t>Scrum</w:t>
      </w:r>
      <w:r w:rsidRPr="00974176">
        <w:rPr>
          <w:rFonts w:ascii="Garamond" w:hAnsi="Garamond"/>
          <w:sz w:val="22"/>
          <w:szCs w:val="22"/>
          <w:lang w:val="ru-RU"/>
        </w:rPr>
        <w:t xml:space="preserve"> </w:t>
      </w:r>
      <w:r w:rsidRPr="00974176">
        <w:rPr>
          <w:rFonts w:ascii="Garamond" w:hAnsi="Garamond"/>
          <w:sz w:val="22"/>
          <w:szCs w:val="22"/>
        </w:rPr>
        <w:t>Board</w:t>
      </w:r>
      <w:r w:rsidRPr="00974176">
        <w:rPr>
          <w:rFonts w:ascii="Garamond" w:hAnsi="Garamond"/>
          <w:sz w:val="22"/>
          <w:szCs w:val="22"/>
          <w:lang w:val="ru-RU"/>
        </w:rPr>
        <w:t xml:space="preserve">)), где задачи (написанные на </w:t>
      </w:r>
      <w:r w:rsidRPr="00974176">
        <w:rPr>
          <w:rFonts w:ascii="Garamond" w:hAnsi="Garamond"/>
          <w:sz w:val="22"/>
          <w:szCs w:val="22"/>
        </w:rPr>
        <w:t>Post</w:t>
      </w:r>
      <w:r w:rsidRPr="00974176">
        <w:rPr>
          <w:rFonts w:ascii="Garamond" w:hAnsi="Garamond"/>
          <w:sz w:val="22"/>
          <w:szCs w:val="22"/>
          <w:lang w:val="ru-RU"/>
        </w:rPr>
        <w:t>-</w:t>
      </w:r>
      <w:r w:rsidRPr="00974176">
        <w:rPr>
          <w:rFonts w:ascii="Garamond" w:hAnsi="Garamond"/>
          <w:sz w:val="22"/>
          <w:szCs w:val="22"/>
        </w:rPr>
        <w:t>It</w:t>
      </w:r>
      <w:r w:rsidRPr="00974176">
        <w:rPr>
          <w:rFonts w:ascii="Garamond" w:hAnsi="Garamond"/>
          <w:sz w:val="22"/>
          <w:szCs w:val="22"/>
          <w:lang w:val="ru-RU"/>
        </w:rPr>
        <w:t xml:space="preserve"> стикерах) переносятся во время Спринта по столбцам с пометками “Сделать” (</w:t>
      </w:r>
      <w:r w:rsidRPr="00974176">
        <w:rPr>
          <w:rFonts w:ascii="Garamond" w:hAnsi="Garamond"/>
          <w:sz w:val="22"/>
          <w:szCs w:val="22"/>
        </w:rPr>
        <w:t>To</w:t>
      </w:r>
      <w:r w:rsidRPr="00974176">
        <w:rPr>
          <w:rFonts w:ascii="Garamond" w:hAnsi="Garamond"/>
          <w:sz w:val="22"/>
          <w:szCs w:val="22"/>
          <w:lang w:val="ru-RU"/>
        </w:rPr>
        <w:t xml:space="preserve"> </w:t>
      </w:r>
      <w:r w:rsidRPr="00974176">
        <w:rPr>
          <w:rFonts w:ascii="Garamond" w:hAnsi="Garamond"/>
          <w:sz w:val="22"/>
          <w:szCs w:val="22"/>
        </w:rPr>
        <w:t>Do</w:t>
      </w:r>
      <w:r w:rsidRPr="00974176">
        <w:rPr>
          <w:rFonts w:ascii="Garamond" w:hAnsi="Garamond"/>
          <w:sz w:val="22"/>
          <w:szCs w:val="22"/>
          <w:lang w:val="ru-RU"/>
        </w:rPr>
        <w:t>), “В Работе” (</w:t>
      </w:r>
      <w:r w:rsidRPr="00974176">
        <w:rPr>
          <w:rFonts w:ascii="Garamond" w:hAnsi="Garamond"/>
          <w:sz w:val="22"/>
          <w:szCs w:val="22"/>
        </w:rPr>
        <w:t>Work</w:t>
      </w:r>
      <w:r w:rsidRPr="00974176">
        <w:rPr>
          <w:rFonts w:ascii="Garamond" w:hAnsi="Garamond"/>
          <w:sz w:val="22"/>
          <w:szCs w:val="22"/>
          <w:lang w:val="ru-RU"/>
        </w:rPr>
        <w:t xml:space="preserve"> </w:t>
      </w:r>
      <w:r w:rsidRPr="00974176">
        <w:rPr>
          <w:rFonts w:ascii="Garamond" w:hAnsi="Garamond"/>
          <w:sz w:val="22"/>
          <w:szCs w:val="22"/>
        </w:rPr>
        <w:t>In</w:t>
      </w:r>
      <w:r w:rsidRPr="00974176">
        <w:rPr>
          <w:rFonts w:ascii="Garamond" w:hAnsi="Garamond"/>
          <w:sz w:val="22"/>
          <w:szCs w:val="22"/>
          <w:lang w:val="ru-RU"/>
        </w:rPr>
        <w:t xml:space="preserve"> </w:t>
      </w:r>
      <w:r w:rsidRPr="00974176">
        <w:rPr>
          <w:rFonts w:ascii="Garamond" w:hAnsi="Garamond"/>
          <w:sz w:val="22"/>
          <w:szCs w:val="22"/>
        </w:rPr>
        <w:t>Progress</w:t>
      </w:r>
      <w:r w:rsidRPr="00974176">
        <w:rPr>
          <w:rFonts w:ascii="Garamond" w:hAnsi="Garamond"/>
          <w:sz w:val="22"/>
          <w:szCs w:val="22"/>
          <w:lang w:val="ru-RU"/>
        </w:rPr>
        <w:t>)</w:t>
      </w:r>
      <w:r w:rsidR="00E95591">
        <w:rPr>
          <w:rFonts w:ascii="Garamond" w:hAnsi="Garamond"/>
          <w:sz w:val="22"/>
          <w:szCs w:val="22"/>
          <w:lang w:val="ru-RU"/>
        </w:rPr>
        <w:t xml:space="preserve"> и</w:t>
      </w:r>
      <w:r w:rsidR="001C3586">
        <w:rPr>
          <w:rFonts w:ascii="Garamond" w:hAnsi="Garamond"/>
          <w:sz w:val="22"/>
          <w:szCs w:val="22"/>
          <w:lang w:val="ru-RU"/>
        </w:rPr>
        <w:t xml:space="preserve"> </w:t>
      </w:r>
      <w:r w:rsidRPr="00974176">
        <w:rPr>
          <w:rFonts w:ascii="Garamond" w:hAnsi="Garamond"/>
          <w:sz w:val="22"/>
          <w:szCs w:val="22"/>
          <w:lang w:val="ru-RU"/>
        </w:rPr>
        <w:t>“Готово” (</w:t>
      </w:r>
      <w:r w:rsidRPr="00974176">
        <w:rPr>
          <w:rFonts w:ascii="Garamond" w:hAnsi="Garamond"/>
          <w:sz w:val="22"/>
          <w:szCs w:val="22"/>
        </w:rPr>
        <w:t>Done</w:t>
      </w:r>
      <w:r w:rsidRPr="00974176">
        <w:rPr>
          <w:rFonts w:ascii="Garamond" w:hAnsi="Garamond"/>
          <w:sz w:val="22"/>
          <w:szCs w:val="22"/>
          <w:lang w:val="ru-RU"/>
        </w:rPr>
        <w:t>). См. Иллюстрацию 5.</w:t>
      </w:r>
    </w:p>
    <w:p w14:paraId="12E636E2" w14:textId="7CE11BF9" w:rsidR="00974176" w:rsidRDefault="007D207E">
      <w:pPr>
        <w:pStyle w:val="Caption"/>
        <w:rPr>
          <w:rFonts w:eastAsia="Arial Unicode MS" w:cs="Arial Unicode MS"/>
        </w:rPr>
      </w:pPr>
      <w:bookmarkStart w:id="66" w:name="Ref82525001"/>
      <w:bookmarkEnd w:id="66"/>
      <w:r w:rsidRPr="007D207E">
        <w:rPr>
          <w:rFonts w:eastAsia="Arial Unicode MS" w:cs="Arial Unicode MS"/>
          <w:noProof/>
        </w:rPr>
        <w:drawing>
          <wp:inline distT="0" distB="0" distL="0" distR="0" wp14:anchorId="62FB0E0D" wp14:editId="051072F6">
            <wp:extent cx="5576570" cy="379285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6570" cy="3792855"/>
                    </a:xfrm>
                    <a:prstGeom prst="rect">
                      <a:avLst/>
                    </a:prstGeom>
                  </pic:spPr>
                </pic:pic>
              </a:graphicData>
            </a:graphic>
          </wp:inline>
        </w:drawing>
      </w:r>
    </w:p>
    <w:p w14:paraId="02A2CCDC" w14:textId="48851B51" w:rsidR="00183A57" w:rsidRPr="007D207E" w:rsidRDefault="00974176">
      <w:pPr>
        <w:pStyle w:val="Caption"/>
        <w:rPr>
          <w:rFonts w:eastAsia="Arial Unicode MS" w:cs="Arial Unicode MS"/>
          <w:lang w:val="ru-RU"/>
        </w:rPr>
      </w:pPr>
      <w:r w:rsidRPr="007D207E">
        <w:rPr>
          <w:rFonts w:eastAsia="Arial Unicode MS" w:cs="Arial Unicode MS"/>
          <w:lang w:val="ru-RU"/>
        </w:rPr>
        <w:t>Иллюстрация 5. Визуальное управление - Задачи Бэклога Спринта на стене</w:t>
      </w:r>
    </w:p>
    <w:p w14:paraId="2BB4E718" w14:textId="6B43AC65" w:rsidR="00974176" w:rsidRPr="00974176" w:rsidRDefault="00974176">
      <w:pPr>
        <w:pStyle w:val="Caption"/>
        <w:jc w:val="both"/>
        <w:rPr>
          <w:i w:val="0"/>
          <w:iCs w:val="0"/>
          <w:lang w:val="ru-RU"/>
        </w:rPr>
        <w:pPrChange w:id="67" w:author="Пользователь" w:date="2020-10-10T15:26:00Z">
          <w:pPr>
            <w:pStyle w:val="Caption"/>
          </w:pPr>
        </w:pPrChange>
      </w:pPr>
      <w:r w:rsidRPr="00974176">
        <w:rPr>
          <w:i w:val="0"/>
          <w:iCs w:val="0"/>
          <w:lang w:val="ru-RU"/>
        </w:rPr>
        <w:t xml:space="preserve">Один из столпов Скрама заключается в том, что после того, как Команда устанавливает цель Спринта, любые дополнения или изменения должны быть отложены до следующего Спринта. Это означает, что если в середине Спринта Владелец Продукта решит, что есть новый элемент, над которым он(а) хотел бы, чтобы команда поработала, он не сможет внести изменения до начала следующего Спринта. Если появляются внешние обстоятельства, которые существенно изменяют приоритеты и означают, что Команда будет зря тратить время, если продолжит работу, то Владелец Продукта или Команда могут прекратить Спринт. Команда останавливается, и новое </w:t>
      </w:r>
      <w:r w:rsidRPr="00974176">
        <w:rPr>
          <w:i w:val="0"/>
          <w:iCs w:val="0"/>
          <w:lang w:val="ru-RU"/>
        </w:rPr>
        <w:lastRenderedPageBreak/>
        <w:t>Планирование Спринта инициирует новый Спринт. Обычно это вносит огромную деструкцию; что сдерживает Владельца Продукта или Команду прибегать к такому радикальному решению.</w:t>
      </w:r>
    </w:p>
    <w:p w14:paraId="1803DAFD" w14:textId="1E399FCC" w:rsidR="00974176" w:rsidRPr="00974176" w:rsidRDefault="00974176">
      <w:pPr>
        <w:pStyle w:val="Caption"/>
        <w:jc w:val="both"/>
        <w:rPr>
          <w:i w:val="0"/>
          <w:iCs w:val="0"/>
          <w:lang w:val="ru-RU"/>
        </w:rPr>
        <w:pPrChange w:id="68" w:author="Пользователь" w:date="2020-10-10T15:26:00Z">
          <w:pPr>
            <w:pStyle w:val="Caption"/>
          </w:pPr>
        </w:pPrChange>
      </w:pPr>
      <w:r w:rsidRPr="00974176">
        <w:rPr>
          <w:i w:val="0"/>
          <w:iCs w:val="0"/>
          <w:lang w:val="ru-RU"/>
        </w:rPr>
        <w:t>Существует мощное положительное влияние, исходящее от Команды, которая защищена от изменения целей во время Спринта. Во-первых, Команда приступает к работе с абсолютной уверенностью, что её цель не изменится, что усиливает её сосредоточенность на усилиях по завершению. Во-вторых, это дисциплинирует Владельца Продукта, заставляя его по-настоящему подумать над теми элементами, которые он(а) считает приоритетными в Бэклоге Продукта и предлагает взять Команде в Спринт.</w:t>
      </w:r>
    </w:p>
    <w:p w14:paraId="0AD9A03E" w14:textId="66F4D8AD" w:rsidR="00974176" w:rsidRPr="00974176" w:rsidRDefault="00974176">
      <w:pPr>
        <w:pStyle w:val="Caption"/>
        <w:jc w:val="both"/>
        <w:rPr>
          <w:i w:val="0"/>
          <w:iCs w:val="0"/>
          <w:lang w:val="ru-RU"/>
        </w:rPr>
        <w:pPrChange w:id="69" w:author="Пользователь" w:date="2020-10-10T15:26:00Z">
          <w:pPr>
            <w:pStyle w:val="Caption"/>
          </w:pPr>
        </w:pPrChange>
      </w:pPr>
      <w:r w:rsidRPr="00974176">
        <w:rPr>
          <w:i w:val="0"/>
          <w:iCs w:val="0"/>
          <w:lang w:val="ru-RU"/>
        </w:rPr>
        <w:t>Следуя этим правилам Скрама, Владелец Продукта получает две вещи. Во-первых, он(а) уверен в том, что Команда обязалась сделать всё возможное, чтобы завершить выбранный ею реалистичный и чёткий набор работ. Со временем Команда может научиться делать и следовать реалистичным прогнозам. Во-вторых, Владелец Продукта может внести любые, какие захочет, изменения в Бэклог Продукта до начала следующего Спринта. На этом этапе приемлемы все возможные добавления, удаления, модификации и изменения приоритетов. Хотя Владелец продукта не может вносить изменения в элементы, находящиеся в разработке во время текущего Спринта, он(а) находится всего в одном Спринте или меньше от внесения любых изменений, которые пожелает. Опасения и предрассудки относительно изменений исчезли - допустимо изменение направления, требований или просто своего мнения - и возможно, именно по этой причине Владельцы Продуктов обычно относятся к Скраму с таким же энтузиазмом, как и все остальные.</w:t>
      </w:r>
    </w:p>
    <w:p w14:paraId="67218336" w14:textId="2052E1DE" w:rsidR="00183A57" w:rsidRPr="00602CC5" w:rsidRDefault="008B0FA7">
      <w:pPr>
        <w:pStyle w:val="Heading1"/>
        <w:rPr>
          <w:lang w:val="ru-RU"/>
        </w:rPr>
      </w:pPr>
      <w:r>
        <w:rPr>
          <w:lang w:val="ru-RU"/>
        </w:rPr>
        <w:t>Ежедневный</w:t>
      </w:r>
      <w:r w:rsidRPr="00602CC5">
        <w:rPr>
          <w:lang w:val="ru-RU"/>
        </w:rPr>
        <w:t xml:space="preserve"> </w:t>
      </w:r>
      <w:r>
        <w:rPr>
          <w:lang w:val="ru-RU"/>
        </w:rPr>
        <w:t>Скрам</w:t>
      </w:r>
    </w:p>
    <w:p w14:paraId="094A9CF2" w14:textId="2E739A10" w:rsidR="00602CC5" w:rsidRPr="00602CC5" w:rsidRDefault="00602CC5" w:rsidP="00602CC5">
      <w:pPr>
        <w:pStyle w:val="ListParagraph"/>
        <w:tabs>
          <w:tab w:val="left" w:pos="0"/>
        </w:tabs>
        <w:ind w:left="0"/>
        <w:rPr>
          <w:rFonts w:ascii="Garamond" w:hAnsi="Garamond"/>
          <w:sz w:val="22"/>
          <w:szCs w:val="22"/>
          <w:lang w:val="ru-RU"/>
        </w:rPr>
      </w:pPr>
      <w:r w:rsidRPr="00602CC5">
        <w:rPr>
          <w:rFonts w:ascii="Garamond" w:hAnsi="Garamond"/>
          <w:b/>
          <w:bCs/>
          <w:sz w:val="22"/>
          <w:szCs w:val="22"/>
          <w:lang w:val="ru-RU"/>
        </w:rPr>
        <w:t>Описание</w:t>
      </w:r>
      <w:r w:rsidRPr="00602CC5">
        <w:rPr>
          <w:rFonts w:ascii="Garamond" w:hAnsi="Garamond"/>
          <w:sz w:val="22"/>
          <w:szCs w:val="22"/>
          <w:lang w:val="ru-RU"/>
        </w:rPr>
        <w:t>: Обновление информации и координация между участниками Команды.</w:t>
      </w:r>
    </w:p>
    <w:p w14:paraId="0E73A5CA" w14:textId="6901568A" w:rsidR="00602CC5" w:rsidRPr="00602CC5" w:rsidRDefault="00602CC5" w:rsidP="00602CC5">
      <w:pPr>
        <w:pStyle w:val="ListParagraph"/>
        <w:tabs>
          <w:tab w:val="left" w:pos="0"/>
        </w:tabs>
        <w:ind w:left="0"/>
        <w:rPr>
          <w:rFonts w:ascii="Garamond" w:hAnsi="Garamond"/>
          <w:sz w:val="22"/>
          <w:szCs w:val="22"/>
          <w:lang w:val="ru-RU"/>
        </w:rPr>
      </w:pPr>
      <w:r w:rsidRPr="00602CC5">
        <w:rPr>
          <w:rFonts w:ascii="Garamond" w:hAnsi="Garamond"/>
          <w:b/>
          <w:bCs/>
          <w:sz w:val="22"/>
          <w:szCs w:val="22"/>
          <w:lang w:val="ru-RU"/>
        </w:rPr>
        <w:t>Участники</w:t>
      </w:r>
      <w:r w:rsidRPr="00602CC5">
        <w:rPr>
          <w:rFonts w:ascii="Garamond" w:hAnsi="Garamond"/>
          <w:sz w:val="22"/>
          <w:szCs w:val="22"/>
          <w:lang w:val="ru-RU"/>
        </w:rPr>
        <w:t>: Участие Команды обязательно; Владелец Продукта опционально; Скрам-мастер обычно присутствует, чтобы убедиться, что Команда его проводит.</w:t>
      </w:r>
    </w:p>
    <w:p w14:paraId="3375A32A" w14:textId="6B512509" w:rsidR="00183A57" w:rsidRPr="00602CC5" w:rsidRDefault="00602CC5">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Длительность</w:t>
      </w:r>
      <w:r w:rsidRPr="00AC0E5E">
        <w:rPr>
          <w:rFonts w:ascii="Garamond" w:hAnsi="Garamond"/>
          <w:sz w:val="22"/>
          <w:szCs w:val="22"/>
          <w:lang w:val="ru-RU"/>
        </w:rPr>
        <w:t>:</w:t>
      </w:r>
      <w:r w:rsidRPr="00AC0E5E">
        <w:rPr>
          <w:rFonts w:ascii="Garamond" w:hAnsi="Garamond"/>
          <w:b/>
          <w:bCs/>
          <w:sz w:val="22"/>
          <w:szCs w:val="22"/>
          <w:lang w:val="ru-RU"/>
        </w:rPr>
        <w:t xml:space="preserve"> </w:t>
      </w:r>
      <w:r w:rsidRPr="00AC0E5E">
        <w:rPr>
          <w:rFonts w:ascii="Garamond" w:hAnsi="Garamond"/>
          <w:sz w:val="22"/>
          <w:szCs w:val="22"/>
          <w:lang w:val="ru-RU"/>
        </w:rPr>
        <w:t>Не более 15 минут</w:t>
      </w:r>
      <w:r>
        <w:rPr>
          <w:rFonts w:ascii="Garamond" w:hAnsi="Garamond"/>
          <w:sz w:val="22"/>
          <w:szCs w:val="22"/>
          <w:lang w:val="ru-RU"/>
        </w:rPr>
        <w:t>.</w:t>
      </w:r>
    </w:p>
    <w:p w14:paraId="524B270D" w14:textId="7C78F1E6" w:rsidR="00602CC5" w:rsidRPr="00602CC5" w:rsidRDefault="00602CC5">
      <w:pPr>
        <w:pStyle w:val="Default"/>
        <w:tabs>
          <w:tab w:val="left" w:pos="360"/>
        </w:tabs>
        <w:spacing w:before="120" w:after="80"/>
        <w:jc w:val="both"/>
        <w:rPr>
          <w:rFonts w:ascii="Garamond" w:hAnsi="Garamond"/>
          <w:sz w:val="22"/>
          <w:szCs w:val="22"/>
          <w:lang w:val="ru-RU"/>
        </w:rPr>
      </w:pPr>
      <w:r w:rsidRPr="00602CC5">
        <w:rPr>
          <w:rFonts w:ascii="Garamond" w:hAnsi="Garamond"/>
          <w:sz w:val="22"/>
          <w:szCs w:val="22"/>
          <w:lang w:val="ru-RU"/>
        </w:rPr>
        <w:t xml:space="preserve">Как только начинается Спринт, Команда начинает регулярно использовать другую ключевую практику Скрама: </w:t>
      </w:r>
      <w:r w:rsidRPr="00602CC5">
        <w:rPr>
          <w:rFonts w:ascii="Garamond" w:hAnsi="Garamond"/>
          <w:b/>
          <w:bCs/>
          <w:sz w:val="22"/>
          <w:szCs w:val="22"/>
          <w:lang w:val="ru-RU"/>
        </w:rPr>
        <w:t>Ежедневный Скрам</w:t>
      </w:r>
      <w:r w:rsidRPr="00602CC5">
        <w:rPr>
          <w:rFonts w:ascii="Garamond" w:hAnsi="Garamond"/>
          <w:sz w:val="22"/>
          <w:szCs w:val="22"/>
          <w:lang w:val="ru-RU"/>
        </w:rPr>
        <w:t xml:space="preserve"> (</w:t>
      </w:r>
      <w:r w:rsidRPr="00602CC5">
        <w:rPr>
          <w:rFonts w:ascii="Garamond" w:hAnsi="Garamond"/>
          <w:sz w:val="22"/>
          <w:szCs w:val="22"/>
        </w:rPr>
        <w:t>Daily</w:t>
      </w:r>
      <w:r w:rsidRPr="00602CC5">
        <w:rPr>
          <w:rFonts w:ascii="Garamond" w:hAnsi="Garamond"/>
          <w:sz w:val="22"/>
          <w:szCs w:val="22"/>
          <w:lang w:val="ru-RU"/>
        </w:rPr>
        <w:t xml:space="preserve"> </w:t>
      </w:r>
      <w:r w:rsidRPr="00602CC5">
        <w:rPr>
          <w:rFonts w:ascii="Garamond" w:hAnsi="Garamond"/>
          <w:sz w:val="22"/>
          <w:szCs w:val="22"/>
        </w:rPr>
        <w:t>Scrum</w:t>
      </w:r>
      <w:r w:rsidRPr="00602CC5">
        <w:rPr>
          <w:rFonts w:ascii="Garamond" w:hAnsi="Garamond"/>
          <w:sz w:val="22"/>
          <w:szCs w:val="22"/>
          <w:lang w:val="ru-RU"/>
        </w:rPr>
        <w:t xml:space="preserve">). Это короткое (15 минут или менее) событие случается в назначенное время каждый рабочий день. Участвует каждый член Команды. Чтобы его не затягивать, рекомендуется, чтобы все проводили его стоя. Это возможность Команды синхронизировать свою работу и сообщить друг другу о препятствиях. В Ежедневном Скраме каждый член Команды один за другим сообщает три вещи </w:t>
      </w:r>
      <w:r w:rsidRPr="00602CC5">
        <w:rPr>
          <w:rFonts w:ascii="Garamond" w:hAnsi="Garamond"/>
          <w:i/>
          <w:iCs/>
          <w:sz w:val="22"/>
          <w:szCs w:val="22"/>
          <w:lang w:val="ru-RU"/>
        </w:rPr>
        <w:t>другим членам Команды</w:t>
      </w:r>
      <w:r w:rsidRPr="00602CC5">
        <w:rPr>
          <w:rFonts w:ascii="Garamond" w:hAnsi="Garamond"/>
          <w:sz w:val="22"/>
          <w:szCs w:val="22"/>
          <w:lang w:val="ru-RU"/>
        </w:rPr>
        <w:t xml:space="preserve">: (1) “Что было сделано с момента последней встречи?”; (2) “Что будет сделано до следующей встречи?”; и (3) “Какие препятствия стоят на пути?”. Обратите внимание, что Ежедневный Скрам - это не статусное собрание, на котором нужно отчитываться перед менеджером; это время, когда самоорганизующаяся Команда делится друг с другом тем, что происходит, чтобы скоординировать свои действия. Если на пути команды препятствия, то Скрам-мастер отвечает за помощь членам команды в их устранении. Во время Ежедневного Скрама нет или почти нет углубленного обсуждения, основная тема - дать </w:t>
      </w:r>
      <w:r w:rsidRPr="00602CC5">
        <w:rPr>
          <w:rFonts w:ascii="Garamond" w:hAnsi="Garamond"/>
          <w:i/>
          <w:iCs/>
          <w:sz w:val="22"/>
          <w:szCs w:val="22"/>
          <w:lang w:val="ru-RU"/>
        </w:rPr>
        <w:t>ответы</w:t>
      </w:r>
      <w:r w:rsidRPr="00602CC5">
        <w:rPr>
          <w:rFonts w:ascii="Garamond" w:hAnsi="Garamond"/>
          <w:sz w:val="22"/>
          <w:szCs w:val="22"/>
          <w:lang w:val="ru-RU"/>
        </w:rPr>
        <w:t xml:space="preserve"> на три вопроса; если обсуждение всё же требуется, оно проводится сразу после Ежедневного Скрама на одной или нескольких параллельных последующих встречах, хотя в Скраме никто не обязан их посещать. Последующая встреча является обычным мероприятием, на котором члены Команды (все или некоторые) предпринимают шаги по адаптации информации, услышанной ими на Ежедневном Скраме: другими словами, еще один цикл инспекции и адаптации. Для команд, плохо знакомых со Скрамом, обычно рекомендуется, чтобы менеджеры или другие лица, обладающие значимым авторитетом, </w:t>
      </w:r>
      <w:r w:rsidRPr="00602CC5">
        <w:rPr>
          <w:rFonts w:ascii="Garamond" w:hAnsi="Garamond"/>
          <w:i/>
          <w:iCs/>
          <w:sz w:val="22"/>
          <w:szCs w:val="22"/>
          <w:lang w:val="ru-RU"/>
        </w:rPr>
        <w:t>не</w:t>
      </w:r>
      <w:r w:rsidRPr="00602CC5">
        <w:rPr>
          <w:rFonts w:ascii="Garamond" w:hAnsi="Garamond"/>
          <w:sz w:val="22"/>
          <w:szCs w:val="22"/>
          <w:lang w:val="ru-RU"/>
        </w:rPr>
        <w:t xml:space="preserve"> посещали Ежедневный Скрам. В этом есть риск заставить Команду чувствовать себя “под контролем” - испытывать давление, чтобы сообщать о значительном прогрессе каждый день (нереалистичное ожидание), и скрывать имеющиеся проблемы - это подрывает самоуправление Команды и способствует микроменеджменту. Было бы более полезно, если бы заинтересованная сторона вместо этого обратилась к команде после встречи и предложила помощь с любыми препятствиями, которые замедляют прогресс Команды.</w:t>
      </w:r>
    </w:p>
    <w:p w14:paraId="252E9FA8" w14:textId="1E2DFF21" w:rsidR="00183A57" w:rsidRPr="00791920" w:rsidRDefault="00791920">
      <w:pPr>
        <w:pStyle w:val="Heading1"/>
        <w:rPr>
          <w:lang w:val="ru-RU"/>
        </w:rPr>
      </w:pPr>
      <w:r w:rsidRPr="00791920">
        <w:rPr>
          <w:lang w:val="ru-RU"/>
        </w:rPr>
        <w:lastRenderedPageBreak/>
        <w:t>Отслеживание Прогресса в Спринте</w:t>
      </w:r>
    </w:p>
    <w:p w14:paraId="3906412F" w14:textId="53E7EFAF" w:rsidR="00791920" w:rsidRPr="00791920" w:rsidRDefault="00791920" w:rsidP="00791920">
      <w:pPr>
        <w:pStyle w:val="Default"/>
        <w:tabs>
          <w:tab w:val="left" w:pos="360"/>
        </w:tabs>
        <w:spacing w:before="120" w:after="80"/>
        <w:jc w:val="both"/>
        <w:rPr>
          <w:rFonts w:ascii="Garamond" w:hAnsi="Garamond"/>
          <w:sz w:val="22"/>
          <w:szCs w:val="22"/>
          <w:lang w:val="ru-RU"/>
        </w:rPr>
      </w:pPr>
      <w:r w:rsidRPr="00791920">
        <w:rPr>
          <w:rFonts w:ascii="Garamond" w:hAnsi="Garamond"/>
          <w:sz w:val="22"/>
          <w:szCs w:val="22"/>
          <w:lang w:val="ru-RU"/>
        </w:rPr>
        <w:t xml:space="preserve">Команда в Скрам самоуправляема, и для того, чтобы делать это успешно, она должна знать, как это делается. Каждый день члены Команды обновляют свою оценку оставшейся до завершения работы в </w:t>
      </w:r>
      <w:r w:rsidRPr="00791920">
        <w:rPr>
          <w:rFonts w:ascii="Garamond" w:hAnsi="Garamond"/>
          <w:b/>
          <w:bCs/>
          <w:sz w:val="22"/>
          <w:szCs w:val="22"/>
          <w:lang w:val="ru-RU"/>
        </w:rPr>
        <w:t>Бэклоге Спринта</w:t>
      </w:r>
      <w:r w:rsidRPr="00791920">
        <w:rPr>
          <w:rFonts w:ascii="Garamond" w:hAnsi="Garamond"/>
          <w:sz w:val="22"/>
          <w:szCs w:val="22"/>
          <w:lang w:val="ru-RU"/>
        </w:rPr>
        <w:t xml:space="preserve"> (Иллюстрация 6). Обычно также кто-то суммирует всю оставшуюся работу для Команды в целом, и отмечает её на </w:t>
      </w:r>
      <w:r w:rsidRPr="00D53711">
        <w:rPr>
          <w:rFonts w:ascii="Garamond" w:hAnsi="Garamond"/>
          <w:b/>
          <w:bCs/>
          <w:sz w:val="22"/>
          <w:szCs w:val="22"/>
          <w:lang w:val="ru-RU"/>
        </w:rPr>
        <w:t>Диаграмме Сгорания Спринта</w:t>
      </w:r>
      <w:r w:rsidRPr="00791920">
        <w:rPr>
          <w:rFonts w:ascii="Garamond" w:hAnsi="Garamond"/>
          <w:sz w:val="22"/>
          <w:szCs w:val="22"/>
          <w:lang w:val="ru-RU"/>
        </w:rPr>
        <w:t xml:space="preserve"> (</w:t>
      </w:r>
      <w:r w:rsidRPr="00791920">
        <w:rPr>
          <w:rFonts w:ascii="Garamond" w:hAnsi="Garamond"/>
          <w:sz w:val="22"/>
          <w:szCs w:val="22"/>
        </w:rPr>
        <w:t>Sprint</w:t>
      </w:r>
      <w:r w:rsidRPr="00791920">
        <w:rPr>
          <w:rFonts w:ascii="Garamond" w:hAnsi="Garamond"/>
          <w:sz w:val="22"/>
          <w:szCs w:val="22"/>
          <w:lang w:val="ru-RU"/>
        </w:rPr>
        <w:t xml:space="preserve"> </w:t>
      </w:r>
      <w:r w:rsidRPr="00791920">
        <w:rPr>
          <w:rFonts w:ascii="Garamond" w:hAnsi="Garamond"/>
          <w:sz w:val="22"/>
          <w:szCs w:val="22"/>
        </w:rPr>
        <w:t>Burndown</w:t>
      </w:r>
      <w:r w:rsidRPr="00791920">
        <w:rPr>
          <w:rFonts w:ascii="Garamond" w:hAnsi="Garamond"/>
          <w:sz w:val="22"/>
          <w:szCs w:val="22"/>
          <w:lang w:val="ru-RU"/>
        </w:rPr>
        <w:t xml:space="preserve"> </w:t>
      </w:r>
      <w:r w:rsidRPr="00791920">
        <w:rPr>
          <w:rFonts w:ascii="Garamond" w:hAnsi="Garamond"/>
          <w:sz w:val="22"/>
          <w:szCs w:val="22"/>
        </w:rPr>
        <w:t>Chart</w:t>
      </w:r>
      <w:r w:rsidRPr="00791920">
        <w:rPr>
          <w:rFonts w:ascii="Garamond" w:hAnsi="Garamond"/>
          <w:sz w:val="22"/>
          <w:szCs w:val="22"/>
          <w:lang w:val="ru-RU"/>
        </w:rPr>
        <w:t xml:space="preserve">) (Иллюстрации 7 и 8). На этом графике каждый день отображается новая оценка того, сколько Команде осталось работы в этом Спринте. В идеале, это наклонный </w:t>
      </w:r>
      <w:r w:rsidRPr="00D53711">
        <w:rPr>
          <w:rFonts w:ascii="Garamond" w:hAnsi="Garamond"/>
          <w:i/>
          <w:iCs/>
          <w:sz w:val="22"/>
          <w:szCs w:val="22"/>
          <w:lang w:val="ru-RU"/>
        </w:rPr>
        <w:t>нисходящий</w:t>
      </w:r>
      <w:r w:rsidRPr="00791920">
        <w:rPr>
          <w:rFonts w:ascii="Garamond" w:hAnsi="Garamond"/>
          <w:sz w:val="22"/>
          <w:szCs w:val="22"/>
          <w:lang w:val="ru-RU"/>
        </w:rPr>
        <w:t xml:space="preserve"> график, который находится на траектории достижения “нулевого остатка работы” к последнему дню Спринта. Потому он зовётся диаграммой </w:t>
      </w:r>
      <w:r w:rsidRPr="00D53711">
        <w:rPr>
          <w:rFonts w:ascii="Garamond" w:hAnsi="Garamond"/>
          <w:i/>
          <w:iCs/>
          <w:sz w:val="22"/>
          <w:szCs w:val="22"/>
          <w:lang w:val="ru-RU"/>
        </w:rPr>
        <w:t>сгорания</w:t>
      </w:r>
      <w:r w:rsidRPr="00791920">
        <w:rPr>
          <w:rFonts w:ascii="Garamond" w:hAnsi="Garamond"/>
          <w:sz w:val="22"/>
          <w:szCs w:val="22"/>
          <w:lang w:val="ru-RU"/>
        </w:rPr>
        <w:t xml:space="preserve">. И хотя иногда она и выглядит хорошо, зачастую это не так; это реальность продуктовой разработки. Важно то, что он показывает Команде их </w:t>
      </w:r>
      <w:r w:rsidRPr="00D53711">
        <w:rPr>
          <w:rFonts w:ascii="Garamond" w:hAnsi="Garamond"/>
          <w:i/>
          <w:iCs/>
          <w:sz w:val="22"/>
          <w:szCs w:val="22"/>
          <w:lang w:val="ru-RU"/>
        </w:rPr>
        <w:t>прогрес</w:t>
      </w:r>
      <w:r w:rsidRPr="00791920">
        <w:rPr>
          <w:rFonts w:ascii="Garamond" w:hAnsi="Garamond"/>
          <w:sz w:val="22"/>
          <w:szCs w:val="22"/>
          <w:lang w:val="ru-RU"/>
        </w:rPr>
        <w:t xml:space="preserve"> в достижении цели не с точки зрения того, сколько времени было потрачено в прошлом (несущественный факт с точки зрения прогресса), а с точки зрения того, сколько работы </w:t>
      </w:r>
      <w:r w:rsidRPr="00D53711">
        <w:rPr>
          <w:rFonts w:ascii="Garamond" w:hAnsi="Garamond"/>
          <w:i/>
          <w:iCs/>
          <w:sz w:val="22"/>
          <w:szCs w:val="22"/>
          <w:lang w:val="ru-RU"/>
        </w:rPr>
        <w:t>осталось в будущем</w:t>
      </w:r>
      <w:r w:rsidRPr="00791920">
        <w:rPr>
          <w:rFonts w:ascii="Garamond" w:hAnsi="Garamond"/>
          <w:sz w:val="22"/>
          <w:szCs w:val="22"/>
          <w:lang w:val="ru-RU"/>
        </w:rPr>
        <w:t xml:space="preserve"> - то, что отделяет Команду от её цели. Если линия на Диаграмме Сгорания не стремится вниз ближе к завершению Спринта, тогда Команде необходимо адаптироваться, например, чтобы уменьшить объём работы или найти способ работать более эффективно, сохраняя при этом устойчивый темп.</w:t>
      </w:r>
    </w:p>
    <w:p w14:paraId="0D241EAF" w14:textId="2C29D9F4" w:rsidR="00D53711" w:rsidRPr="00D53711" w:rsidRDefault="00791920">
      <w:pPr>
        <w:pStyle w:val="Default"/>
        <w:tabs>
          <w:tab w:val="left" w:pos="360"/>
        </w:tabs>
        <w:spacing w:before="120" w:after="80"/>
        <w:jc w:val="both"/>
        <w:rPr>
          <w:rFonts w:ascii="Garamond" w:eastAsia="Garamond" w:hAnsi="Garamond" w:cs="Garamond"/>
          <w:sz w:val="22"/>
          <w:szCs w:val="22"/>
          <w:lang w:val="ru-RU"/>
        </w:rPr>
      </w:pPr>
      <w:r w:rsidRPr="00791920">
        <w:rPr>
          <w:rFonts w:ascii="Garamond" w:hAnsi="Garamond"/>
          <w:sz w:val="22"/>
          <w:szCs w:val="22"/>
          <w:lang w:val="ru-RU"/>
        </w:rPr>
        <w:t>Хотя Диаграмму Сгорания Спринта можно создать и отобразить с помощью электронных таблиц, многие команды считают более эффективным отображать её на бумаге, на стене своей рабочей комнаты, обновляя её ручкой или фломастером; это “низко технологичное/высоко ощущаемое” (</w:t>
      </w:r>
      <w:r w:rsidRPr="00791920">
        <w:rPr>
          <w:rFonts w:ascii="Garamond" w:hAnsi="Garamond"/>
          <w:sz w:val="22"/>
          <w:szCs w:val="22"/>
        </w:rPr>
        <w:t>low</w:t>
      </w:r>
      <w:r w:rsidRPr="00791920">
        <w:rPr>
          <w:rFonts w:ascii="Garamond" w:hAnsi="Garamond"/>
          <w:sz w:val="22"/>
          <w:szCs w:val="22"/>
          <w:lang w:val="ru-RU"/>
        </w:rPr>
        <w:t>-</w:t>
      </w:r>
      <w:r w:rsidRPr="00791920">
        <w:rPr>
          <w:rFonts w:ascii="Garamond" w:hAnsi="Garamond"/>
          <w:sz w:val="22"/>
          <w:szCs w:val="22"/>
        </w:rPr>
        <w:t>tech</w:t>
      </w:r>
      <w:r w:rsidRPr="00791920">
        <w:rPr>
          <w:rFonts w:ascii="Garamond" w:hAnsi="Garamond"/>
          <w:sz w:val="22"/>
          <w:szCs w:val="22"/>
          <w:lang w:val="ru-RU"/>
        </w:rPr>
        <w:t>/</w:t>
      </w:r>
      <w:r w:rsidRPr="00791920">
        <w:rPr>
          <w:rFonts w:ascii="Garamond" w:hAnsi="Garamond"/>
          <w:sz w:val="22"/>
          <w:szCs w:val="22"/>
        </w:rPr>
        <w:t>high</w:t>
      </w:r>
      <w:r w:rsidRPr="00791920">
        <w:rPr>
          <w:rFonts w:ascii="Garamond" w:hAnsi="Garamond"/>
          <w:sz w:val="22"/>
          <w:szCs w:val="22"/>
          <w:lang w:val="ru-RU"/>
        </w:rPr>
        <w:t>-</w:t>
      </w:r>
      <w:r w:rsidRPr="00791920">
        <w:rPr>
          <w:rFonts w:ascii="Garamond" w:hAnsi="Garamond"/>
          <w:sz w:val="22"/>
          <w:szCs w:val="22"/>
        </w:rPr>
        <w:t>touch</w:t>
      </w:r>
      <w:r w:rsidRPr="00791920">
        <w:rPr>
          <w:rFonts w:ascii="Garamond" w:hAnsi="Garamond"/>
          <w:sz w:val="22"/>
          <w:szCs w:val="22"/>
          <w:lang w:val="ru-RU"/>
        </w:rPr>
        <w:t>) решение работает быстро, просто и часто более наглядно, чем компьютерная диаграмма.</w:t>
      </w: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1502"/>
        <w:gridCol w:w="3150"/>
        <w:gridCol w:w="810"/>
        <w:gridCol w:w="1307"/>
        <w:gridCol w:w="332"/>
        <w:gridCol w:w="332"/>
        <w:gridCol w:w="332"/>
        <w:gridCol w:w="332"/>
        <w:gridCol w:w="332"/>
        <w:gridCol w:w="332"/>
      </w:tblGrid>
      <w:tr w:rsidR="00D53711" w:rsidRPr="00F60C52" w14:paraId="6CF7D21C" w14:textId="77777777" w:rsidTr="00D53711">
        <w:trPr>
          <w:trHeight w:val="104"/>
        </w:trPr>
        <w:tc>
          <w:tcPr>
            <w:tcW w:w="1502"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7B0D04AF" w14:textId="77777777" w:rsidR="00D53711" w:rsidRPr="00D53711" w:rsidRDefault="00D53711" w:rsidP="00AC0E5E">
            <w:pPr>
              <w:pStyle w:val="FreeForm"/>
              <w:jc w:val="center"/>
              <w:rPr>
                <w:rFonts w:ascii="Tahoma Bold" w:hAnsi="Tahoma Bold" w:hint="eastAsia"/>
                <w:b/>
                <w:bCs/>
                <w:sz w:val="14"/>
                <w:szCs w:val="14"/>
              </w:rPr>
            </w:pPr>
            <w:proofErr w:type="spellStart"/>
            <w:r w:rsidRPr="00D53711">
              <w:rPr>
                <w:rFonts w:ascii="Tahoma Bold" w:hAnsi="Tahoma Bold"/>
                <w:b/>
                <w:bCs/>
                <w:sz w:val="14"/>
                <w:szCs w:val="14"/>
              </w:rPr>
              <w:t>Элемент</w:t>
            </w:r>
            <w:proofErr w:type="spellEnd"/>
            <w:r w:rsidRPr="00D53711">
              <w:rPr>
                <w:rFonts w:ascii="Tahoma Bold" w:hAnsi="Tahoma Bold"/>
                <w:b/>
                <w:bCs/>
                <w:sz w:val="14"/>
                <w:szCs w:val="14"/>
              </w:rPr>
              <w:t xml:space="preserve"> </w:t>
            </w:r>
            <w:proofErr w:type="spellStart"/>
            <w:r w:rsidRPr="00D53711">
              <w:rPr>
                <w:rFonts w:ascii="Tahoma Bold" w:hAnsi="Tahoma Bold"/>
                <w:b/>
                <w:bCs/>
                <w:sz w:val="14"/>
                <w:szCs w:val="14"/>
              </w:rPr>
              <w:t>Бэклога</w:t>
            </w:r>
            <w:proofErr w:type="spellEnd"/>
            <w:r w:rsidRPr="00D53711">
              <w:rPr>
                <w:rFonts w:ascii="Tahoma Bold" w:hAnsi="Tahoma Bold"/>
                <w:b/>
                <w:bCs/>
                <w:sz w:val="14"/>
                <w:szCs w:val="14"/>
              </w:rPr>
              <w:t xml:space="preserve"> </w:t>
            </w:r>
            <w:proofErr w:type="spellStart"/>
            <w:r w:rsidRPr="00D53711">
              <w:rPr>
                <w:rFonts w:ascii="Tahoma Bold" w:hAnsi="Tahoma Bold"/>
                <w:b/>
                <w:bCs/>
                <w:sz w:val="14"/>
                <w:szCs w:val="14"/>
              </w:rPr>
              <w:t>Продукта</w:t>
            </w:r>
            <w:proofErr w:type="spellEnd"/>
          </w:p>
        </w:tc>
        <w:tc>
          <w:tcPr>
            <w:tcW w:w="3150"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3D79AA8E" w14:textId="77777777" w:rsidR="00D53711" w:rsidRPr="00D53711" w:rsidRDefault="00D53711" w:rsidP="00AC0E5E">
            <w:pPr>
              <w:pStyle w:val="FreeForm"/>
              <w:jc w:val="center"/>
              <w:rPr>
                <w:rFonts w:ascii="Tahoma Bold" w:hAnsi="Tahoma Bold" w:hint="eastAsia"/>
                <w:b/>
                <w:bCs/>
                <w:sz w:val="14"/>
                <w:szCs w:val="14"/>
              </w:rPr>
            </w:pPr>
            <w:proofErr w:type="spellStart"/>
            <w:r w:rsidRPr="00D53711">
              <w:rPr>
                <w:rFonts w:ascii="Tahoma Bold" w:hAnsi="Tahoma Bold"/>
                <w:b/>
                <w:bCs/>
                <w:sz w:val="14"/>
                <w:szCs w:val="14"/>
              </w:rPr>
              <w:t>Задача</w:t>
            </w:r>
            <w:proofErr w:type="spellEnd"/>
          </w:p>
        </w:tc>
        <w:tc>
          <w:tcPr>
            <w:tcW w:w="810"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7F90E286" w14:textId="77777777" w:rsidR="00D53711" w:rsidRPr="00D53711" w:rsidRDefault="00D53711" w:rsidP="00AC0E5E">
            <w:pPr>
              <w:pStyle w:val="FreeForm"/>
              <w:jc w:val="center"/>
              <w:rPr>
                <w:rFonts w:ascii="Tahoma Bold" w:hAnsi="Tahoma Bold" w:hint="eastAsia"/>
                <w:b/>
                <w:bCs/>
                <w:sz w:val="14"/>
                <w:szCs w:val="14"/>
              </w:rPr>
            </w:pPr>
            <w:proofErr w:type="spellStart"/>
            <w:r w:rsidRPr="00D53711">
              <w:rPr>
                <w:rFonts w:ascii="Tahoma Bold" w:hAnsi="Tahoma Bold"/>
                <w:b/>
                <w:bCs/>
                <w:sz w:val="14"/>
                <w:szCs w:val="14"/>
              </w:rPr>
              <w:t>Волонтёр</w:t>
            </w:r>
            <w:proofErr w:type="spellEnd"/>
          </w:p>
        </w:tc>
        <w:tc>
          <w:tcPr>
            <w:tcW w:w="1307"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744F1FD2" w14:textId="77777777" w:rsidR="00D53711" w:rsidRPr="00D53711" w:rsidRDefault="00D53711" w:rsidP="00AC0E5E">
            <w:pPr>
              <w:pStyle w:val="FreeForm"/>
              <w:jc w:val="center"/>
              <w:rPr>
                <w:rFonts w:ascii="Tahoma Bold" w:hAnsi="Tahoma Bold" w:hint="eastAsia"/>
                <w:b/>
                <w:bCs/>
                <w:sz w:val="14"/>
                <w:szCs w:val="14"/>
              </w:rPr>
            </w:pPr>
            <w:proofErr w:type="spellStart"/>
            <w:r w:rsidRPr="00D53711">
              <w:rPr>
                <w:rFonts w:ascii="Tahoma Bold" w:hAnsi="Tahoma Bold"/>
                <w:b/>
                <w:bCs/>
                <w:sz w:val="14"/>
                <w:szCs w:val="14"/>
              </w:rPr>
              <w:t>Первоначальная</w:t>
            </w:r>
            <w:proofErr w:type="spellEnd"/>
            <w:r w:rsidRPr="00D53711">
              <w:rPr>
                <w:rFonts w:ascii="Tahoma Bold" w:hAnsi="Tahoma Bold"/>
                <w:b/>
                <w:bCs/>
                <w:sz w:val="14"/>
                <w:szCs w:val="14"/>
              </w:rPr>
              <w:t xml:space="preserve"> </w:t>
            </w:r>
            <w:proofErr w:type="spellStart"/>
            <w:r w:rsidRPr="00D53711">
              <w:rPr>
                <w:rFonts w:ascii="Tahoma Bold" w:hAnsi="Tahoma Bold"/>
                <w:b/>
                <w:bCs/>
                <w:sz w:val="14"/>
                <w:szCs w:val="14"/>
              </w:rPr>
              <w:t>Оценка</w:t>
            </w:r>
            <w:proofErr w:type="spellEnd"/>
          </w:p>
        </w:tc>
        <w:tc>
          <w:tcPr>
            <w:tcW w:w="1992" w:type="dxa"/>
            <w:gridSpan w:val="6"/>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A849FEC" w14:textId="77777777" w:rsidR="00D53711" w:rsidRPr="00D53711" w:rsidRDefault="00D53711" w:rsidP="00AC0E5E">
            <w:pPr>
              <w:pStyle w:val="FreeForm"/>
              <w:jc w:val="center"/>
              <w:rPr>
                <w:rFonts w:ascii="Tahoma Bold" w:hAnsi="Tahoma Bold" w:hint="eastAsia"/>
                <w:b/>
                <w:bCs/>
                <w:sz w:val="14"/>
                <w:szCs w:val="14"/>
                <w:lang w:val="ru-RU"/>
              </w:rPr>
            </w:pPr>
            <w:r w:rsidRPr="00D53711">
              <w:rPr>
                <w:rFonts w:ascii="Tahoma Bold" w:hAnsi="Tahoma Bold"/>
                <w:b/>
                <w:bCs/>
                <w:sz w:val="14"/>
                <w:szCs w:val="14"/>
                <w:lang w:val="ru-RU"/>
              </w:rPr>
              <w:t>Новая Оценка оставшейся работы на конец дня...</w:t>
            </w:r>
          </w:p>
        </w:tc>
      </w:tr>
      <w:tr w:rsidR="00D53711" w14:paraId="70309AF7" w14:textId="77777777" w:rsidTr="00D53711">
        <w:trPr>
          <w:trHeight w:val="149"/>
        </w:trPr>
        <w:tc>
          <w:tcPr>
            <w:tcW w:w="1502"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A4470E8" w14:textId="77777777" w:rsidR="00D53711" w:rsidRPr="00D53711" w:rsidRDefault="00D53711" w:rsidP="00AC0E5E">
            <w:pPr>
              <w:pStyle w:val="FreeForm"/>
              <w:jc w:val="center"/>
              <w:rPr>
                <w:b/>
                <w:bCs/>
                <w:lang w:val="ru-RU"/>
              </w:rPr>
            </w:pPr>
          </w:p>
        </w:tc>
        <w:tc>
          <w:tcPr>
            <w:tcW w:w="3150"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EAC747C" w14:textId="77777777" w:rsidR="00D53711" w:rsidRPr="00D53711" w:rsidRDefault="00D53711" w:rsidP="00AC0E5E">
            <w:pPr>
              <w:pStyle w:val="FreeForm"/>
              <w:jc w:val="center"/>
              <w:rPr>
                <w:b/>
                <w:bCs/>
                <w:lang w:val="ru-RU"/>
              </w:rPr>
            </w:pPr>
          </w:p>
        </w:tc>
        <w:tc>
          <w:tcPr>
            <w:tcW w:w="810"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8FD8ACC" w14:textId="77777777" w:rsidR="00D53711" w:rsidRPr="00D53711" w:rsidRDefault="00D53711" w:rsidP="00AC0E5E">
            <w:pPr>
              <w:pStyle w:val="FreeForm"/>
              <w:jc w:val="center"/>
              <w:rPr>
                <w:b/>
                <w:bCs/>
                <w:lang w:val="ru-RU"/>
              </w:rPr>
            </w:pPr>
          </w:p>
        </w:tc>
        <w:tc>
          <w:tcPr>
            <w:tcW w:w="1307"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1C26E1B" w14:textId="77777777" w:rsidR="00D53711" w:rsidRPr="00D53711" w:rsidRDefault="00D53711" w:rsidP="00AC0E5E">
            <w:pPr>
              <w:pStyle w:val="FreeForm"/>
              <w:jc w:val="center"/>
              <w:rPr>
                <w:b/>
                <w:bCs/>
                <w:lang w:val="ru-RU"/>
              </w:rPr>
            </w:pP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B06CBEA" w14:textId="77777777" w:rsidR="00D53711" w:rsidRPr="00D53711" w:rsidRDefault="00D53711" w:rsidP="00AC0E5E">
            <w:pPr>
              <w:pStyle w:val="FreeForm"/>
              <w:jc w:val="center"/>
              <w:rPr>
                <w:b/>
                <w:bCs/>
              </w:rPr>
            </w:pPr>
            <w:r w:rsidRPr="00D53711">
              <w:rPr>
                <w:rFonts w:ascii="Tahoma Bold" w:hAnsi="Tahoma Bold"/>
                <w:b/>
                <w:bCs/>
                <w:sz w:val="14"/>
                <w:szCs w:val="14"/>
              </w:rPr>
              <w:t>1</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EC99C23" w14:textId="77777777" w:rsidR="00D53711" w:rsidRPr="00D53711" w:rsidRDefault="00D53711" w:rsidP="00AC0E5E">
            <w:pPr>
              <w:pStyle w:val="FreeForm"/>
              <w:jc w:val="center"/>
              <w:rPr>
                <w:b/>
                <w:bCs/>
              </w:rPr>
            </w:pPr>
            <w:r w:rsidRPr="00D53711">
              <w:rPr>
                <w:rFonts w:ascii="Tahoma Bold" w:hAnsi="Tahoma Bold"/>
                <w:b/>
                <w:bCs/>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777B32B" w14:textId="77777777" w:rsidR="00D53711" w:rsidRPr="00D53711" w:rsidRDefault="00D53711" w:rsidP="00AC0E5E">
            <w:pPr>
              <w:pStyle w:val="FreeForm"/>
              <w:jc w:val="center"/>
              <w:rPr>
                <w:b/>
                <w:bCs/>
              </w:rPr>
            </w:pPr>
            <w:r w:rsidRPr="00D53711">
              <w:rPr>
                <w:rFonts w:ascii="Tahoma Bold" w:hAnsi="Tahoma Bold"/>
                <w:b/>
                <w:bCs/>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6216B42" w14:textId="77777777" w:rsidR="00D53711" w:rsidRPr="00D53711" w:rsidRDefault="00D53711" w:rsidP="00AC0E5E">
            <w:pPr>
              <w:pStyle w:val="FreeForm"/>
              <w:jc w:val="center"/>
              <w:rPr>
                <w:b/>
                <w:bCs/>
              </w:rPr>
            </w:pPr>
            <w:r w:rsidRPr="00D53711">
              <w:rPr>
                <w:rFonts w:ascii="Tahoma Bold" w:hAnsi="Tahoma Bold"/>
                <w:b/>
                <w:bCs/>
                <w:sz w:val="14"/>
                <w:szCs w:val="14"/>
              </w:rPr>
              <w:t>4</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B1CBFBB" w14:textId="77777777" w:rsidR="00D53711" w:rsidRPr="00D53711" w:rsidRDefault="00D53711" w:rsidP="00AC0E5E">
            <w:pPr>
              <w:pStyle w:val="FreeForm"/>
              <w:jc w:val="center"/>
              <w:rPr>
                <w:b/>
                <w:bCs/>
              </w:rPr>
            </w:pPr>
            <w:r w:rsidRPr="00D53711">
              <w:rPr>
                <w:rFonts w:ascii="Tahoma Bold" w:hAnsi="Tahoma Bold"/>
                <w:b/>
                <w:bCs/>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8F45369" w14:textId="77777777" w:rsidR="00D53711" w:rsidRPr="00D53711" w:rsidRDefault="00D53711" w:rsidP="00AC0E5E">
            <w:pPr>
              <w:pStyle w:val="FreeForm"/>
              <w:jc w:val="center"/>
              <w:rPr>
                <w:b/>
                <w:bCs/>
              </w:rPr>
            </w:pPr>
            <w:r w:rsidRPr="00D53711">
              <w:rPr>
                <w:rFonts w:ascii="Tahoma Bold" w:hAnsi="Tahoma Bold"/>
                <w:b/>
                <w:bCs/>
                <w:sz w:val="14"/>
                <w:szCs w:val="14"/>
              </w:rPr>
              <w:t>6</w:t>
            </w:r>
          </w:p>
        </w:tc>
      </w:tr>
      <w:tr w:rsidR="00D53711" w14:paraId="6D9E0223" w14:textId="77777777" w:rsidTr="00D53711">
        <w:trPr>
          <w:trHeight w:val="180"/>
        </w:trPr>
        <w:tc>
          <w:tcPr>
            <w:tcW w:w="1502" w:type="dxa"/>
            <w:vMerge w:val="restart"/>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center"/>
          </w:tcPr>
          <w:p w14:paraId="13B5DBF0" w14:textId="77777777" w:rsidR="00D53711" w:rsidRPr="00974176" w:rsidRDefault="00D53711" w:rsidP="00AC0E5E">
            <w:pPr>
              <w:pStyle w:val="FreeForm"/>
              <w:jc w:val="center"/>
              <w:rPr>
                <w:lang w:val="ru-RU"/>
              </w:rPr>
            </w:pPr>
            <w:r w:rsidRPr="00974176">
              <w:rPr>
                <w:rFonts w:ascii="Tahoma" w:hAnsi="Tahoma"/>
                <w:sz w:val="14"/>
                <w:szCs w:val="14"/>
                <w:lang w:val="ru-RU"/>
              </w:rPr>
              <w:t>Как покупатель, Я хочу положить книгу в корзину</w:t>
            </w:r>
          </w:p>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2C3305F" w14:textId="77777777" w:rsidR="00D53711" w:rsidRDefault="00D53711" w:rsidP="00AC0E5E">
            <w:pPr>
              <w:pStyle w:val="FreeForm"/>
            </w:pPr>
            <w:proofErr w:type="spellStart"/>
            <w:r w:rsidRPr="00974176">
              <w:rPr>
                <w:rFonts w:ascii="Tahoma" w:hAnsi="Tahoma"/>
                <w:sz w:val="14"/>
                <w:szCs w:val="14"/>
              </w:rPr>
              <w:t>Изменить</w:t>
            </w:r>
            <w:proofErr w:type="spellEnd"/>
            <w:r w:rsidRPr="00974176">
              <w:rPr>
                <w:rFonts w:ascii="Tahoma" w:hAnsi="Tahoma"/>
                <w:sz w:val="14"/>
                <w:szCs w:val="14"/>
              </w:rPr>
              <w:t xml:space="preserve"> БД</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5239077" w14:textId="0DDC8F08" w:rsidR="00D53711" w:rsidRDefault="00D53711" w:rsidP="00D53711">
            <w:pPr>
              <w:pStyle w:val="FreeForm"/>
              <w:jc w:val="center"/>
            </w:pPr>
            <w:proofErr w:type="spellStart"/>
            <w:r w:rsidRPr="00D53711">
              <w:rPr>
                <w:rFonts w:ascii="Tahoma" w:hAnsi="Tahoma"/>
                <w:sz w:val="14"/>
                <w:szCs w:val="14"/>
              </w:rPr>
              <w:t>Санджей</w:t>
            </w:r>
            <w:proofErr w:type="spellEnd"/>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06A0AE8" w14:textId="77777777" w:rsidR="00D53711" w:rsidRDefault="00D53711" w:rsidP="00AC0E5E">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F3152C8" w14:textId="47FA921E" w:rsidR="00D53711" w:rsidRPr="00D53711" w:rsidRDefault="00D53711" w:rsidP="00D53711">
            <w:pPr>
              <w:pStyle w:val="FreeForm"/>
              <w:jc w:val="center"/>
              <w:rPr>
                <w:rFonts w:ascii="Tahoma" w:hAnsi="Tahoma"/>
                <w:sz w:val="14"/>
                <w:szCs w:val="14"/>
              </w:rPr>
            </w:pPr>
            <w:r w:rsidRPr="00D53711">
              <w:rPr>
                <w:rFonts w:ascii="Tahoma" w:hAnsi="Tahoma"/>
                <w:sz w:val="14"/>
                <w:szCs w:val="14"/>
              </w:rPr>
              <w:t>4</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24176BB" w14:textId="72C46176"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474C6FD" w14:textId="72DBE087"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F02B6D9" w14:textId="78419433"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62D5BA1" w14:textId="06DF5DCB"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520FD30" w14:textId="77777777" w:rsidR="00D53711" w:rsidRDefault="00D53711" w:rsidP="00AC0E5E"/>
        </w:tc>
      </w:tr>
      <w:tr w:rsidR="00D53711" w14:paraId="0F9886F1" w14:textId="77777777" w:rsidTr="00D53711">
        <w:trPr>
          <w:trHeight w:val="180"/>
        </w:trPr>
        <w:tc>
          <w:tcPr>
            <w:tcW w:w="1502" w:type="dxa"/>
            <w:vMerge/>
            <w:tcBorders>
              <w:top w:val="single" w:sz="8" w:space="0" w:color="000000"/>
              <w:left w:val="single" w:sz="8" w:space="0" w:color="000000"/>
              <w:bottom w:val="single" w:sz="8" w:space="0" w:color="000000"/>
              <w:right w:val="single" w:sz="8" w:space="0" w:color="000000"/>
            </w:tcBorders>
            <w:shd w:val="clear" w:color="auto" w:fill="auto"/>
          </w:tcPr>
          <w:p w14:paraId="61C4E18A" w14:textId="77777777" w:rsidR="00D53711" w:rsidRDefault="00D53711" w:rsidP="00AC0E5E"/>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90D4977" w14:textId="77777777" w:rsidR="00D53711" w:rsidRDefault="00D53711" w:rsidP="00AC0E5E">
            <w:pPr>
              <w:pStyle w:val="FreeForm"/>
            </w:pPr>
            <w:proofErr w:type="spellStart"/>
            <w:r w:rsidRPr="00974176">
              <w:rPr>
                <w:rFonts w:ascii="Tahoma" w:hAnsi="Tahoma"/>
                <w:sz w:val="14"/>
                <w:szCs w:val="14"/>
              </w:rPr>
              <w:t>Создать</w:t>
            </w:r>
            <w:proofErr w:type="spellEnd"/>
            <w:r w:rsidRPr="00974176">
              <w:rPr>
                <w:rFonts w:ascii="Tahoma" w:hAnsi="Tahoma"/>
                <w:sz w:val="14"/>
                <w:szCs w:val="14"/>
              </w:rPr>
              <w:t xml:space="preserve"> </w:t>
            </w:r>
            <w:proofErr w:type="spellStart"/>
            <w:r w:rsidRPr="00974176">
              <w:rPr>
                <w:rFonts w:ascii="Tahoma" w:hAnsi="Tahoma"/>
                <w:sz w:val="14"/>
                <w:szCs w:val="14"/>
              </w:rPr>
              <w:t>страницу</w:t>
            </w:r>
            <w:proofErr w:type="spellEnd"/>
            <w:r w:rsidRPr="00974176">
              <w:rPr>
                <w:rFonts w:ascii="Tahoma" w:hAnsi="Tahoma"/>
                <w:sz w:val="14"/>
                <w:szCs w:val="14"/>
              </w:rPr>
              <w:t xml:space="preserve"> (UI)</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DC84E5E" w14:textId="30DF13B7" w:rsidR="00D53711" w:rsidRPr="00D53711" w:rsidRDefault="00D53711" w:rsidP="00D53711">
            <w:pPr>
              <w:pStyle w:val="FreeForm"/>
              <w:jc w:val="center"/>
              <w:rPr>
                <w:rFonts w:ascii="Tahoma" w:hAnsi="Tahoma"/>
                <w:sz w:val="14"/>
                <w:szCs w:val="14"/>
              </w:rPr>
            </w:pPr>
            <w:proofErr w:type="spellStart"/>
            <w:r w:rsidRPr="00D53711">
              <w:rPr>
                <w:rFonts w:ascii="Tahoma" w:hAnsi="Tahoma"/>
                <w:sz w:val="14"/>
                <w:szCs w:val="14"/>
              </w:rPr>
              <w:t>Джинг</w:t>
            </w:r>
            <w:proofErr w:type="spellEnd"/>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8735AD1" w14:textId="58399B20" w:rsidR="00D53711" w:rsidRPr="00D53711" w:rsidRDefault="00D53711" w:rsidP="00AC0E5E">
            <w:pPr>
              <w:pStyle w:val="FreeForm"/>
              <w:jc w:val="center"/>
              <w:rPr>
                <w:lang w:val="ru-RU"/>
              </w:rPr>
            </w:pPr>
            <w:r>
              <w:rPr>
                <w:rFonts w:ascii="Tahoma" w:hAnsi="Tahoma"/>
                <w:sz w:val="14"/>
                <w:szCs w:val="14"/>
                <w:lang w:val="ru-RU"/>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C6FE8B4" w14:textId="421DF290"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C3F26FF" w14:textId="11EF5289"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DC7C3CE" w14:textId="253E0B8B" w:rsidR="00D53711" w:rsidRPr="00D53711" w:rsidRDefault="00D53711" w:rsidP="00D53711">
            <w:pPr>
              <w:pStyle w:val="FreeForm"/>
              <w:jc w:val="center"/>
              <w:rPr>
                <w:rFonts w:ascii="Tahoma" w:hAnsi="Tahoma"/>
                <w:sz w:val="14"/>
                <w:szCs w:val="14"/>
              </w:rPr>
            </w:pPr>
            <w:r w:rsidRPr="00D53711">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3AF6E08" w14:textId="584D88B2"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C1D0B96" w14:textId="3181ED28"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1525BCC" w14:textId="77777777" w:rsidR="00D53711" w:rsidRDefault="00D53711" w:rsidP="00AC0E5E"/>
        </w:tc>
      </w:tr>
      <w:tr w:rsidR="00D53711" w14:paraId="627933F0" w14:textId="77777777" w:rsidTr="00D53711">
        <w:trPr>
          <w:trHeight w:val="180"/>
        </w:trPr>
        <w:tc>
          <w:tcPr>
            <w:tcW w:w="1502" w:type="dxa"/>
            <w:vMerge/>
            <w:tcBorders>
              <w:top w:val="single" w:sz="8" w:space="0" w:color="000000"/>
              <w:left w:val="single" w:sz="8" w:space="0" w:color="000000"/>
              <w:bottom w:val="single" w:sz="8" w:space="0" w:color="000000"/>
              <w:right w:val="single" w:sz="8" w:space="0" w:color="000000"/>
            </w:tcBorders>
            <w:shd w:val="clear" w:color="auto" w:fill="auto"/>
          </w:tcPr>
          <w:p w14:paraId="697D7941" w14:textId="77777777" w:rsidR="00D53711" w:rsidRDefault="00D53711" w:rsidP="00AC0E5E"/>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DA1AB2D" w14:textId="77777777" w:rsidR="00D53711" w:rsidRDefault="00D53711" w:rsidP="00AC0E5E">
            <w:pPr>
              <w:pStyle w:val="FreeForm"/>
            </w:pPr>
            <w:proofErr w:type="spellStart"/>
            <w:r w:rsidRPr="00974176">
              <w:rPr>
                <w:rFonts w:ascii="Tahoma" w:hAnsi="Tahoma"/>
                <w:sz w:val="14"/>
                <w:szCs w:val="14"/>
              </w:rPr>
              <w:t>Создать</w:t>
            </w:r>
            <w:proofErr w:type="spellEnd"/>
            <w:r w:rsidRPr="00974176">
              <w:rPr>
                <w:rFonts w:ascii="Tahoma" w:hAnsi="Tahoma"/>
                <w:sz w:val="14"/>
                <w:szCs w:val="14"/>
              </w:rPr>
              <w:t xml:space="preserve"> </w:t>
            </w:r>
            <w:proofErr w:type="spellStart"/>
            <w:r w:rsidRPr="00974176">
              <w:rPr>
                <w:rFonts w:ascii="Tahoma" w:hAnsi="Tahoma"/>
                <w:sz w:val="14"/>
                <w:szCs w:val="14"/>
              </w:rPr>
              <w:t>страницу</w:t>
            </w:r>
            <w:proofErr w:type="spellEnd"/>
            <w:r w:rsidRPr="00974176">
              <w:rPr>
                <w:rFonts w:ascii="Tahoma" w:hAnsi="Tahoma"/>
                <w:sz w:val="14"/>
                <w:szCs w:val="14"/>
              </w:rPr>
              <w:t xml:space="preserve"> (JavaScript)</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E309ACB" w14:textId="1CF51122" w:rsidR="00D53711" w:rsidRPr="00D53711" w:rsidRDefault="00D53711" w:rsidP="00D53711">
            <w:pPr>
              <w:pStyle w:val="FreeForm"/>
              <w:jc w:val="center"/>
              <w:rPr>
                <w:rFonts w:ascii="Tahoma" w:hAnsi="Tahoma"/>
                <w:sz w:val="14"/>
                <w:szCs w:val="14"/>
              </w:rPr>
            </w:pPr>
            <w:proofErr w:type="spellStart"/>
            <w:r w:rsidRPr="00D53711">
              <w:rPr>
                <w:rFonts w:ascii="Tahoma" w:hAnsi="Tahoma"/>
                <w:sz w:val="14"/>
                <w:szCs w:val="14"/>
              </w:rPr>
              <w:t>Трейси</w:t>
            </w:r>
            <w:proofErr w:type="spellEnd"/>
            <w:r w:rsidRPr="00D53711">
              <w:rPr>
                <w:rFonts w:ascii="Tahoma" w:hAnsi="Tahoma"/>
                <w:sz w:val="14"/>
                <w:szCs w:val="14"/>
              </w:rPr>
              <w:t xml:space="preserve"> и </w:t>
            </w:r>
            <w:proofErr w:type="spellStart"/>
            <w:r w:rsidRPr="00D53711">
              <w:rPr>
                <w:rFonts w:ascii="Tahoma" w:hAnsi="Tahoma"/>
                <w:sz w:val="14"/>
                <w:szCs w:val="14"/>
              </w:rPr>
              <w:t>Сэм</w:t>
            </w:r>
            <w:proofErr w:type="spellEnd"/>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9AF0F1F" w14:textId="6349CA1D" w:rsidR="00D53711" w:rsidRPr="00D53711" w:rsidRDefault="00D53711" w:rsidP="00AC0E5E">
            <w:pPr>
              <w:pStyle w:val="FreeForm"/>
              <w:jc w:val="center"/>
              <w:rPr>
                <w:lang w:val="ru-RU"/>
              </w:rPr>
            </w:pPr>
            <w:r>
              <w:rPr>
                <w:rFonts w:ascii="Tahoma" w:hAnsi="Tahoma"/>
                <w:sz w:val="14"/>
                <w:szCs w:val="14"/>
                <w:lang w:val="ru-RU"/>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BE40D00" w14:textId="60D48351" w:rsidR="00D53711" w:rsidRPr="00D53711" w:rsidRDefault="00D53711" w:rsidP="00D53711">
            <w:pPr>
              <w:pStyle w:val="FreeForm"/>
              <w:jc w:val="center"/>
              <w:rPr>
                <w:rFonts w:ascii="Tahoma" w:hAnsi="Tahoma"/>
                <w:sz w:val="14"/>
                <w:szCs w:val="14"/>
              </w:rPr>
            </w:pPr>
            <w:r w:rsidRPr="00D53711">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6D392D8" w14:textId="53BEB289" w:rsidR="00D53711" w:rsidRPr="00D53711" w:rsidRDefault="00D53711" w:rsidP="00D53711">
            <w:pPr>
              <w:pStyle w:val="FreeForm"/>
              <w:jc w:val="center"/>
              <w:rPr>
                <w:rFonts w:ascii="Tahoma" w:hAnsi="Tahoma"/>
                <w:sz w:val="14"/>
                <w:szCs w:val="14"/>
              </w:rPr>
            </w:pPr>
            <w:r w:rsidRPr="00D53711">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DB513C6" w14:textId="55D41220" w:rsidR="00D53711" w:rsidRPr="00D53711" w:rsidRDefault="00D53711" w:rsidP="00D53711">
            <w:pPr>
              <w:pStyle w:val="FreeForm"/>
              <w:jc w:val="center"/>
              <w:rPr>
                <w:rFonts w:ascii="Tahoma" w:hAnsi="Tahoma"/>
                <w:sz w:val="14"/>
                <w:szCs w:val="14"/>
              </w:rPr>
            </w:pPr>
            <w:r w:rsidRPr="00D53711">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6C492AF" w14:textId="43C84618" w:rsidR="00D53711" w:rsidRPr="00D53711" w:rsidRDefault="00D53711" w:rsidP="00D53711">
            <w:pPr>
              <w:pStyle w:val="FreeForm"/>
              <w:jc w:val="center"/>
              <w:rPr>
                <w:rFonts w:ascii="Tahoma" w:hAnsi="Tahoma"/>
                <w:sz w:val="14"/>
                <w:szCs w:val="14"/>
              </w:rPr>
            </w:pPr>
            <w:r w:rsidRPr="00D53711">
              <w:rPr>
                <w:rFonts w:ascii="Tahoma" w:hAnsi="Tahoma"/>
                <w:sz w:val="14"/>
                <w:szCs w:val="14"/>
              </w:rPr>
              <w:t>1</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E3C11DF" w14:textId="7535D2D8"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1869119" w14:textId="77777777" w:rsidR="00D53711" w:rsidRDefault="00D53711" w:rsidP="00AC0E5E"/>
        </w:tc>
      </w:tr>
      <w:tr w:rsidR="00D53711" w14:paraId="4DFFFC21" w14:textId="77777777" w:rsidTr="00D53711">
        <w:trPr>
          <w:trHeight w:val="180"/>
        </w:trPr>
        <w:tc>
          <w:tcPr>
            <w:tcW w:w="1502" w:type="dxa"/>
            <w:vMerge/>
            <w:tcBorders>
              <w:top w:val="single" w:sz="8" w:space="0" w:color="000000"/>
              <w:left w:val="single" w:sz="8" w:space="0" w:color="000000"/>
              <w:bottom w:val="single" w:sz="8" w:space="0" w:color="000000"/>
              <w:right w:val="single" w:sz="8" w:space="0" w:color="000000"/>
            </w:tcBorders>
            <w:shd w:val="clear" w:color="auto" w:fill="auto"/>
          </w:tcPr>
          <w:p w14:paraId="5ECA5F71" w14:textId="77777777" w:rsidR="00D53711" w:rsidRDefault="00D53711" w:rsidP="00AC0E5E"/>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4BC696A" w14:textId="77777777" w:rsidR="00D53711" w:rsidRDefault="00D53711" w:rsidP="00AC0E5E">
            <w:pPr>
              <w:pStyle w:val="FreeForm"/>
            </w:pPr>
            <w:proofErr w:type="spellStart"/>
            <w:r w:rsidRPr="00974176">
              <w:rPr>
                <w:rFonts w:ascii="Tahoma" w:hAnsi="Tahoma"/>
                <w:sz w:val="14"/>
                <w:szCs w:val="14"/>
              </w:rPr>
              <w:t>Написать</w:t>
            </w:r>
            <w:proofErr w:type="spellEnd"/>
            <w:r w:rsidRPr="00974176">
              <w:rPr>
                <w:rFonts w:ascii="Tahoma" w:hAnsi="Tahoma"/>
                <w:sz w:val="14"/>
                <w:szCs w:val="14"/>
              </w:rPr>
              <w:t xml:space="preserve"> </w:t>
            </w:r>
            <w:proofErr w:type="spellStart"/>
            <w:r w:rsidRPr="00974176">
              <w:rPr>
                <w:rFonts w:ascii="Tahoma" w:hAnsi="Tahoma"/>
                <w:sz w:val="14"/>
                <w:szCs w:val="14"/>
              </w:rPr>
              <w:t>автоматические</w:t>
            </w:r>
            <w:proofErr w:type="spellEnd"/>
            <w:r w:rsidRPr="00974176">
              <w:rPr>
                <w:rFonts w:ascii="Tahoma" w:hAnsi="Tahoma"/>
                <w:sz w:val="14"/>
                <w:szCs w:val="14"/>
              </w:rPr>
              <w:t xml:space="preserve"> </w:t>
            </w:r>
            <w:proofErr w:type="spellStart"/>
            <w:r w:rsidRPr="00974176">
              <w:rPr>
                <w:rFonts w:ascii="Tahoma" w:hAnsi="Tahoma"/>
                <w:sz w:val="14"/>
                <w:szCs w:val="14"/>
              </w:rPr>
              <w:t>приёмочные</w:t>
            </w:r>
            <w:proofErr w:type="spellEnd"/>
            <w:r w:rsidRPr="00974176">
              <w:rPr>
                <w:rFonts w:ascii="Tahoma" w:hAnsi="Tahoma"/>
                <w:sz w:val="14"/>
                <w:szCs w:val="14"/>
              </w:rPr>
              <w:t xml:space="preserve"> </w:t>
            </w:r>
            <w:proofErr w:type="spellStart"/>
            <w:r w:rsidRPr="00974176">
              <w:rPr>
                <w:rFonts w:ascii="Tahoma" w:hAnsi="Tahoma"/>
                <w:sz w:val="14"/>
                <w:szCs w:val="14"/>
              </w:rPr>
              <w:t>тесты</w:t>
            </w:r>
            <w:proofErr w:type="spellEnd"/>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B24C88C" w14:textId="4D4D6877" w:rsidR="00D53711" w:rsidRPr="00D53711" w:rsidRDefault="00D53711" w:rsidP="00D53711">
            <w:pPr>
              <w:pStyle w:val="FreeForm"/>
              <w:jc w:val="center"/>
              <w:rPr>
                <w:rFonts w:ascii="Tahoma" w:hAnsi="Tahoma"/>
                <w:sz w:val="14"/>
                <w:szCs w:val="14"/>
              </w:rPr>
            </w:pPr>
            <w:proofErr w:type="spellStart"/>
            <w:r w:rsidRPr="00D53711">
              <w:rPr>
                <w:rFonts w:ascii="Tahoma" w:hAnsi="Tahoma"/>
                <w:sz w:val="14"/>
                <w:szCs w:val="14"/>
              </w:rPr>
              <w:t>Сара</w:t>
            </w:r>
            <w:proofErr w:type="spellEnd"/>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D2E6FCF" w14:textId="054F7332" w:rsidR="00D53711" w:rsidRPr="00D53711" w:rsidRDefault="00D53711" w:rsidP="00AC0E5E">
            <w:pPr>
              <w:pStyle w:val="FreeForm"/>
              <w:jc w:val="center"/>
              <w:rPr>
                <w:lang w:val="ru-RU"/>
              </w:rPr>
            </w:pPr>
            <w:r>
              <w:rPr>
                <w:rFonts w:ascii="Tahoma" w:hAnsi="Tahoma"/>
                <w:sz w:val="14"/>
                <w:szCs w:val="14"/>
                <w:lang w:val="ru-RU"/>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98446F2" w14:textId="238A59B8"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2A2775F" w14:textId="0DA0A151"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DCA5FF6" w14:textId="6659601D"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7D04227" w14:textId="0DC92183"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B868738" w14:textId="7817646B"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2FE39E5" w14:textId="77777777" w:rsidR="00D53711" w:rsidRDefault="00D53711" w:rsidP="00AC0E5E"/>
        </w:tc>
      </w:tr>
      <w:tr w:rsidR="00D53711" w14:paraId="1FC5DE23" w14:textId="77777777" w:rsidTr="00D53711">
        <w:trPr>
          <w:trHeight w:val="180"/>
        </w:trPr>
        <w:tc>
          <w:tcPr>
            <w:tcW w:w="1502" w:type="dxa"/>
            <w:vMerge/>
            <w:tcBorders>
              <w:top w:val="single" w:sz="8" w:space="0" w:color="000000"/>
              <w:left w:val="single" w:sz="8" w:space="0" w:color="000000"/>
              <w:bottom w:val="single" w:sz="8" w:space="0" w:color="000000"/>
              <w:right w:val="single" w:sz="8" w:space="0" w:color="000000"/>
            </w:tcBorders>
            <w:shd w:val="clear" w:color="auto" w:fill="auto"/>
          </w:tcPr>
          <w:p w14:paraId="70785414" w14:textId="77777777" w:rsidR="00D53711" w:rsidRDefault="00D53711" w:rsidP="00AC0E5E"/>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33E7827" w14:textId="77777777" w:rsidR="00D53711" w:rsidRPr="00974176" w:rsidRDefault="00D53711" w:rsidP="00AC0E5E">
            <w:pPr>
              <w:pStyle w:val="FreeForm"/>
              <w:rPr>
                <w:lang w:val="ru-RU"/>
              </w:rPr>
            </w:pPr>
            <w:r w:rsidRPr="00974176">
              <w:rPr>
                <w:rFonts w:ascii="Tahoma" w:hAnsi="Tahoma"/>
                <w:sz w:val="14"/>
                <w:szCs w:val="14"/>
                <w:lang w:val="ru-RU"/>
              </w:rPr>
              <w:t>Обновить раздел помощи для покупателей</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E9457CC" w14:textId="56103CD5" w:rsidR="00D53711" w:rsidRPr="00D53711" w:rsidRDefault="00D53711" w:rsidP="00D53711">
            <w:pPr>
              <w:pStyle w:val="FreeForm"/>
              <w:jc w:val="center"/>
              <w:rPr>
                <w:rFonts w:ascii="Tahoma" w:hAnsi="Tahoma"/>
                <w:sz w:val="14"/>
                <w:szCs w:val="14"/>
              </w:rPr>
            </w:pPr>
            <w:proofErr w:type="spellStart"/>
            <w:r w:rsidRPr="00D53711">
              <w:rPr>
                <w:rFonts w:ascii="Tahoma" w:hAnsi="Tahoma"/>
                <w:sz w:val="14"/>
                <w:szCs w:val="14"/>
              </w:rPr>
              <w:t>Санджей</w:t>
            </w:r>
            <w:proofErr w:type="spellEnd"/>
            <w:r w:rsidRPr="00D53711">
              <w:rPr>
                <w:rFonts w:ascii="Tahoma" w:hAnsi="Tahoma"/>
                <w:sz w:val="14"/>
                <w:szCs w:val="14"/>
              </w:rPr>
              <w:t xml:space="preserve"> </w:t>
            </w:r>
            <w:r>
              <w:rPr>
                <w:rFonts w:ascii="Tahoma" w:hAnsi="Tahoma"/>
                <w:sz w:val="14"/>
                <w:szCs w:val="14"/>
                <w:lang w:val="ru-RU"/>
              </w:rPr>
              <w:t>и</w:t>
            </w:r>
            <w:r w:rsidRPr="00D53711">
              <w:rPr>
                <w:rFonts w:ascii="Tahoma" w:hAnsi="Tahoma"/>
                <w:sz w:val="14"/>
                <w:szCs w:val="14"/>
              </w:rPr>
              <w:t xml:space="preserve"> </w:t>
            </w:r>
            <w:proofErr w:type="spellStart"/>
            <w:r w:rsidRPr="00D53711">
              <w:rPr>
                <w:rFonts w:ascii="Tahoma" w:hAnsi="Tahoma"/>
                <w:sz w:val="14"/>
                <w:szCs w:val="14"/>
              </w:rPr>
              <w:t>Джинг</w:t>
            </w:r>
            <w:proofErr w:type="spellEnd"/>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BF8E89A" w14:textId="124E4EA4" w:rsidR="00D53711" w:rsidRPr="00D53711" w:rsidRDefault="00D53711" w:rsidP="00AC0E5E">
            <w:pPr>
              <w:pStyle w:val="FreeForm"/>
              <w:jc w:val="center"/>
              <w:rPr>
                <w:lang w:val="ru-RU"/>
              </w:rPr>
            </w:pPr>
            <w:r>
              <w:rPr>
                <w:rFonts w:ascii="Tahoma" w:hAnsi="Tahoma"/>
                <w:sz w:val="14"/>
                <w:szCs w:val="14"/>
                <w:lang w:val="ru-RU"/>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7003E53" w14:textId="35A94CC5"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F63E2F3" w14:textId="10F582D8"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6065439" w14:textId="3637AD06"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BDA07A4" w14:textId="7ECDBF7A"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663FF03" w14:textId="3AF2F32A"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53AE73C" w14:textId="77777777" w:rsidR="00D53711" w:rsidRDefault="00D53711" w:rsidP="00AC0E5E"/>
        </w:tc>
      </w:tr>
      <w:tr w:rsidR="00D53711" w14:paraId="51513159" w14:textId="77777777" w:rsidTr="00DE77F2">
        <w:trPr>
          <w:trHeight w:val="180"/>
        </w:trPr>
        <w:tc>
          <w:tcPr>
            <w:tcW w:w="1502" w:type="dxa"/>
            <w:vMerge/>
            <w:tcBorders>
              <w:top w:val="single" w:sz="8" w:space="0" w:color="000000"/>
              <w:left w:val="single" w:sz="8" w:space="0" w:color="000000"/>
              <w:bottom w:val="single" w:sz="4" w:space="0" w:color="auto"/>
              <w:right w:val="single" w:sz="8" w:space="0" w:color="000000"/>
            </w:tcBorders>
            <w:shd w:val="clear" w:color="auto" w:fill="auto"/>
          </w:tcPr>
          <w:p w14:paraId="04E7A96E" w14:textId="77777777" w:rsidR="00D53711" w:rsidRDefault="00D53711" w:rsidP="00AC0E5E"/>
        </w:tc>
        <w:tc>
          <w:tcPr>
            <w:tcW w:w="3150"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465B83BA" w14:textId="77777777" w:rsidR="00D53711" w:rsidRDefault="00D53711" w:rsidP="00AC0E5E">
            <w:pPr>
              <w:pStyle w:val="FreeForm"/>
            </w:pPr>
            <w:r>
              <w:rPr>
                <w:rFonts w:ascii="Tahoma" w:hAnsi="Tahoma"/>
                <w:sz w:val="14"/>
                <w:szCs w:val="14"/>
              </w:rPr>
              <w:t>. . .</w:t>
            </w:r>
          </w:p>
        </w:tc>
        <w:tc>
          <w:tcPr>
            <w:tcW w:w="810"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3FD95B33" w14:textId="77777777" w:rsidR="00D53711" w:rsidRPr="00D53711" w:rsidRDefault="00D53711" w:rsidP="00D53711">
            <w:pPr>
              <w:pStyle w:val="FreeForm"/>
              <w:jc w:val="center"/>
              <w:rPr>
                <w:rFonts w:ascii="Tahoma" w:hAnsi="Tahoma"/>
                <w:sz w:val="14"/>
                <w:szCs w:val="14"/>
              </w:rPr>
            </w:pPr>
          </w:p>
        </w:tc>
        <w:tc>
          <w:tcPr>
            <w:tcW w:w="1307"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108C8B32" w14:textId="77777777" w:rsidR="00D53711" w:rsidRDefault="00D53711" w:rsidP="00AC0E5E"/>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7AC4C491" w14:textId="77777777" w:rsidR="00D53711" w:rsidRPr="00D53711" w:rsidRDefault="00D53711" w:rsidP="00D53711">
            <w:pPr>
              <w:pStyle w:val="FreeForm"/>
              <w:jc w:val="center"/>
              <w:rPr>
                <w:rFonts w:ascii="Tahoma" w:hAnsi="Tahoma"/>
                <w:sz w:val="14"/>
                <w:szCs w:val="14"/>
              </w:rPr>
            </w:pPr>
          </w:p>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69B5F2D9" w14:textId="77777777" w:rsidR="00D53711" w:rsidRPr="00D53711" w:rsidRDefault="00D53711" w:rsidP="00D53711">
            <w:pPr>
              <w:pStyle w:val="FreeForm"/>
              <w:jc w:val="center"/>
              <w:rPr>
                <w:rFonts w:ascii="Tahoma" w:hAnsi="Tahoma"/>
                <w:sz w:val="14"/>
                <w:szCs w:val="14"/>
              </w:rPr>
            </w:pPr>
          </w:p>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0432588F" w14:textId="77777777" w:rsidR="00D53711" w:rsidRPr="00D53711" w:rsidRDefault="00D53711" w:rsidP="00D53711">
            <w:pPr>
              <w:pStyle w:val="FreeForm"/>
              <w:jc w:val="center"/>
              <w:rPr>
                <w:rFonts w:ascii="Tahoma" w:hAnsi="Tahoma"/>
                <w:sz w:val="14"/>
                <w:szCs w:val="14"/>
              </w:rPr>
            </w:pPr>
          </w:p>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1A7C24BE" w14:textId="77777777" w:rsidR="00D53711" w:rsidRPr="00D53711" w:rsidRDefault="00D53711" w:rsidP="00D53711">
            <w:pPr>
              <w:pStyle w:val="FreeForm"/>
              <w:jc w:val="center"/>
              <w:rPr>
                <w:rFonts w:ascii="Tahoma" w:hAnsi="Tahoma"/>
                <w:sz w:val="14"/>
                <w:szCs w:val="14"/>
              </w:rPr>
            </w:pPr>
          </w:p>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279A48BE" w14:textId="77777777" w:rsidR="00D53711" w:rsidRPr="00D53711" w:rsidRDefault="00D53711" w:rsidP="00D53711">
            <w:pPr>
              <w:pStyle w:val="FreeForm"/>
              <w:jc w:val="center"/>
              <w:rPr>
                <w:rFonts w:ascii="Tahoma" w:hAnsi="Tahoma"/>
                <w:sz w:val="14"/>
                <w:szCs w:val="14"/>
              </w:rPr>
            </w:pPr>
          </w:p>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64E571F2" w14:textId="77777777" w:rsidR="00D53711" w:rsidRDefault="00D53711" w:rsidP="00AC0E5E"/>
        </w:tc>
      </w:tr>
      <w:tr w:rsidR="00D53711" w14:paraId="4012382A" w14:textId="77777777" w:rsidTr="00DE77F2">
        <w:trPr>
          <w:trHeight w:val="340"/>
        </w:trPr>
        <w:tc>
          <w:tcPr>
            <w:tcW w:w="1502" w:type="dxa"/>
            <w:vMerge w:val="restart"/>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center"/>
          </w:tcPr>
          <w:p w14:paraId="32DEF468" w14:textId="77777777" w:rsidR="00D53711" w:rsidRDefault="00D53711" w:rsidP="00AC0E5E">
            <w:pPr>
              <w:pStyle w:val="FreeForm"/>
              <w:jc w:val="center"/>
            </w:pPr>
            <w:proofErr w:type="spellStart"/>
            <w:r w:rsidRPr="00974176">
              <w:rPr>
                <w:rFonts w:ascii="Tahoma" w:hAnsi="Tahoma"/>
                <w:sz w:val="14"/>
                <w:szCs w:val="14"/>
              </w:rPr>
              <w:t>Улучшить</w:t>
            </w:r>
            <w:proofErr w:type="spellEnd"/>
            <w:r w:rsidRPr="00974176">
              <w:rPr>
                <w:rFonts w:ascii="Tahoma" w:hAnsi="Tahoma"/>
                <w:sz w:val="14"/>
                <w:szCs w:val="14"/>
              </w:rPr>
              <w:t xml:space="preserve"> </w:t>
            </w:r>
            <w:proofErr w:type="spellStart"/>
            <w:r w:rsidRPr="00974176">
              <w:rPr>
                <w:rFonts w:ascii="Tahoma" w:hAnsi="Tahoma"/>
                <w:sz w:val="14"/>
                <w:szCs w:val="14"/>
              </w:rPr>
              <w:t>производительность</w:t>
            </w:r>
            <w:proofErr w:type="spellEnd"/>
            <w:r w:rsidRPr="00974176">
              <w:rPr>
                <w:rFonts w:ascii="Tahoma" w:hAnsi="Tahoma"/>
                <w:sz w:val="14"/>
                <w:szCs w:val="14"/>
              </w:rPr>
              <w:t xml:space="preserve"> </w:t>
            </w:r>
            <w:proofErr w:type="spellStart"/>
            <w:r w:rsidRPr="00974176">
              <w:rPr>
                <w:rFonts w:ascii="Tahoma" w:hAnsi="Tahoma"/>
                <w:sz w:val="14"/>
                <w:szCs w:val="14"/>
              </w:rPr>
              <w:t>обработки</w:t>
            </w:r>
            <w:proofErr w:type="spellEnd"/>
            <w:r w:rsidRPr="00974176">
              <w:rPr>
                <w:rFonts w:ascii="Tahoma" w:hAnsi="Tahoma"/>
                <w:sz w:val="14"/>
                <w:szCs w:val="14"/>
              </w:rPr>
              <w:t xml:space="preserve"> </w:t>
            </w:r>
            <w:proofErr w:type="spellStart"/>
            <w:r w:rsidRPr="00974176">
              <w:rPr>
                <w:rFonts w:ascii="Tahoma" w:hAnsi="Tahoma"/>
                <w:sz w:val="14"/>
                <w:szCs w:val="14"/>
              </w:rPr>
              <w:t>транзакций</w:t>
            </w:r>
            <w:proofErr w:type="spellEnd"/>
          </w:p>
        </w:tc>
        <w:tc>
          <w:tcPr>
            <w:tcW w:w="315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2E5301CA" w14:textId="77777777" w:rsidR="00D53711" w:rsidRPr="00974176" w:rsidRDefault="00D53711" w:rsidP="00AC0E5E">
            <w:pPr>
              <w:pStyle w:val="FreeForm"/>
              <w:rPr>
                <w:lang w:val="ru-RU"/>
              </w:rPr>
            </w:pPr>
            <w:r w:rsidRPr="00974176">
              <w:rPr>
                <w:rFonts w:ascii="Tahoma" w:hAnsi="Tahoma"/>
                <w:sz w:val="14"/>
                <w:szCs w:val="14"/>
                <w:lang w:val="ru-RU"/>
              </w:rPr>
              <w:t xml:space="preserve">Объединить </w:t>
            </w:r>
            <w:r w:rsidRPr="00974176">
              <w:rPr>
                <w:rFonts w:ascii="Tahoma" w:hAnsi="Tahoma"/>
                <w:sz w:val="14"/>
                <w:szCs w:val="14"/>
              </w:rPr>
              <w:t>DCP</w:t>
            </w:r>
            <w:r w:rsidRPr="00974176">
              <w:rPr>
                <w:rFonts w:ascii="Tahoma" w:hAnsi="Tahoma"/>
                <w:sz w:val="14"/>
                <w:szCs w:val="14"/>
                <w:lang w:val="ru-RU"/>
              </w:rPr>
              <w:t xml:space="preserve"> код и законченные тесты слоёв</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41786B37" w14:textId="77777777" w:rsidR="00D53711" w:rsidRPr="00AC0E5E" w:rsidRDefault="00D53711" w:rsidP="00D53711">
            <w:pPr>
              <w:pStyle w:val="FreeForm"/>
              <w:jc w:val="center"/>
              <w:rPr>
                <w:rFonts w:ascii="Tahoma" w:hAnsi="Tahoma"/>
                <w:sz w:val="14"/>
                <w:szCs w:val="14"/>
                <w:lang w:val="ru-RU"/>
              </w:rPr>
            </w:pPr>
          </w:p>
        </w:tc>
        <w:tc>
          <w:tcPr>
            <w:tcW w:w="1307"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43B5E5BC" w14:textId="77777777" w:rsidR="00D53711" w:rsidRDefault="00D53711" w:rsidP="00AC0E5E">
            <w:pPr>
              <w:pStyle w:val="FreeForm"/>
              <w:jc w:val="center"/>
            </w:pPr>
            <w:r>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343B4573" w14:textId="156764AF"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60E412AF" w14:textId="3A8E398F"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28ADAF79" w14:textId="7D42EE53"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2A317E04" w14:textId="0BBDDC05"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47BC16C0" w14:textId="0DAE54A8"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15C19F8A" w14:textId="77777777" w:rsidR="00D53711" w:rsidRDefault="00D53711" w:rsidP="00AC0E5E"/>
        </w:tc>
      </w:tr>
      <w:tr w:rsidR="00D53711" w14:paraId="11E9BCC3" w14:textId="77777777" w:rsidTr="00DE77F2">
        <w:trPr>
          <w:trHeight w:val="180"/>
        </w:trPr>
        <w:tc>
          <w:tcPr>
            <w:tcW w:w="1502" w:type="dxa"/>
            <w:vMerge/>
            <w:tcBorders>
              <w:top w:val="single" w:sz="4" w:space="0" w:color="auto"/>
              <w:left w:val="single" w:sz="4" w:space="0" w:color="auto"/>
              <w:bottom w:val="single" w:sz="4" w:space="0" w:color="auto"/>
              <w:right w:val="single" w:sz="4" w:space="0" w:color="auto"/>
            </w:tcBorders>
            <w:shd w:val="clear" w:color="auto" w:fill="auto"/>
          </w:tcPr>
          <w:p w14:paraId="16018498" w14:textId="77777777" w:rsidR="00D53711" w:rsidRDefault="00D53711" w:rsidP="00AC0E5E"/>
        </w:tc>
        <w:tc>
          <w:tcPr>
            <w:tcW w:w="315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53486CD2" w14:textId="77777777" w:rsidR="00D53711" w:rsidRPr="00974176" w:rsidRDefault="00D53711" w:rsidP="00AC0E5E">
            <w:pPr>
              <w:pStyle w:val="FreeForm"/>
              <w:rPr>
                <w:lang w:val="ru-RU"/>
              </w:rPr>
            </w:pPr>
            <w:r w:rsidRPr="00974176">
              <w:rPr>
                <w:rFonts w:ascii="Tahoma" w:hAnsi="Tahoma"/>
                <w:sz w:val="14"/>
                <w:szCs w:val="14"/>
                <w:lang w:val="ru-RU"/>
              </w:rPr>
              <w:t xml:space="preserve">Закончить машинный заказ для </w:t>
            </w:r>
            <w:proofErr w:type="spellStart"/>
            <w:r w:rsidRPr="00974176">
              <w:rPr>
                <w:rFonts w:ascii="Tahoma" w:hAnsi="Tahoma"/>
                <w:sz w:val="14"/>
                <w:szCs w:val="14"/>
              </w:rPr>
              <w:t>pRank</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1C839792" w14:textId="77777777" w:rsidR="00D53711" w:rsidRPr="00AC0E5E" w:rsidRDefault="00D53711" w:rsidP="00D53711">
            <w:pPr>
              <w:pStyle w:val="FreeForm"/>
              <w:jc w:val="center"/>
              <w:rPr>
                <w:rFonts w:ascii="Tahoma" w:hAnsi="Tahoma"/>
                <w:sz w:val="14"/>
                <w:szCs w:val="14"/>
                <w:lang w:val="ru-RU"/>
              </w:rPr>
            </w:pPr>
          </w:p>
        </w:tc>
        <w:tc>
          <w:tcPr>
            <w:tcW w:w="1307"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7F5A895D" w14:textId="60579DB7" w:rsidR="00D53711" w:rsidRPr="00D53711" w:rsidRDefault="00D53711" w:rsidP="00AC0E5E">
            <w:pPr>
              <w:pStyle w:val="FreeForm"/>
              <w:jc w:val="center"/>
              <w:rPr>
                <w:lang w:val="ru-RU"/>
              </w:rPr>
            </w:pPr>
            <w:r>
              <w:rPr>
                <w:rFonts w:ascii="Tahoma" w:hAnsi="Tahoma"/>
                <w:sz w:val="14"/>
                <w:szCs w:val="14"/>
                <w:lang w:val="ru-RU"/>
              </w:rPr>
              <w:t>3</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4F54A002" w14:textId="73F26448"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7C8B43DD" w14:textId="34FE014A" w:rsidR="00D53711" w:rsidRPr="00D53711" w:rsidRDefault="00D53711" w:rsidP="00D53711">
            <w:pPr>
              <w:pStyle w:val="FreeForm"/>
              <w:jc w:val="center"/>
              <w:rPr>
                <w:rFonts w:ascii="Tahoma" w:hAnsi="Tahoma"/>
                <w:sz w:val="14"/>
                <w:szCs w:val="14"/>
              </w:rPr>
            </w:pPr>
            <w:r w:rsidRPr="00D53711">
              <w:rPr>
                <w:rFonts w:ascii="Tahoma" w:hAnsi="Tahoma"/>
                <w:sz w:val="14"/>
                <w:szCs w:val="14"/>
              </w:rPr>
              <w:t>8</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05B77F02" w14:textId="0F84335A" w:rsidR="00D53711" w:rsidRPr="00D53711" w:rsidRDefault="00D53711" w:rsidP="00D53711">
            <w:pPr>
              <w:pStyle w:val="FreeForm"/>
              <w:jc w:val="center"/>
              <w:rPr>
                <w:rFonts w:ascii="Tahoma" w:hAnsi="Tahoma"/>
                <w:sz w:val="14"/>
                <w:szCs w:val="14"/>
              </w:rPr>
            </w:pPr>
            <w:r w:rsidRPr="00D53711">
              <w:rPr>
                <w:rFonts w:ascii="Tahoma" w:hAnsi="Tahoma"/>
                <w:sz w:val="14"/>
                <w:szCs w:val="14"/>
              </w:rPr>
              <w:t>8</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6B901DCE" w14:textId="5DB2B166" w:rsidR="00D53711" w:rsidRPr="00D53711" w:rsidRDefault="00D53711" w:rsidP="00D53711">
            <w:pPr>
              <w:pStyle w:val="FreeForm"/>
              <w:jc w:val="center"/>
              <w:rPr>
                <w:rFonts w:ascii="Tahoma" w:hAnsi="Tahoma"/>
                <w:sz w:val="14"/>
                <w:szCs w:val="14"/>
              </w:rPr>
            </w:pPr>
            <w:r w:rsidRPr="00D53711">
              <w:rPr>
                <w:rFonts w:ascii="Tahoma" w:hAnsi="Tahoma"/>
                <w:sz w:val="14"/>
                <w:szCs w:val="14"/>
              </w:rPr>
              <w:t>8</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12D45CE1" w14:textId="2B4C8E9E" w:rsidR="00D53711" w:rsidRPr="00D53711" w:rsidRDefault="00D53711" w:rsidP="00D53711">
            <w:pPr>
              <w:pStyle w:val="FreeForm"/>
              <w:jc w:val="center"/>
              <w:rPr>
                <w:rFonts w:ascii="Tahoma" w:hAnsi="Tahoma"/>
                <w:sz w:val="14"/>
                <w:szCs w:val="14"/>
              </w:rPr>
            </w:pPr>
            <w:r w:rsidRPr="00D53711">
              <w:rPr>
                <w:rFonts w:ascii="Tahoma" w:hAnsi="Tahoma"/>
                <w:sz w:val="14"/>
                <w:szCs w:val="14"/>
              </w:rPr>
              <w:t>8</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77FBCCB9" w14:textId="77777777" w:rsidR="00D53711" w:rsidRDefault="00D53711" w:rsidP="00AC0E5E"/>
        </w:tc>
      </w:tr>
      <w:tr w:rsidR="00D53711" w14:paraId="026FD750" w14:textId="77777777" w:rsidTr="00DE77F2">
        <w:trPr>
          <w:trHeight w:val="180"/>
        </w:trPr>
        <w:tc>
          <w:tcPr>
            <w:tcW w:w="1502" w:type="dxa"/>
            <w:vMerge/>
            <w:tcBorders>
              <w:top w:val="single" w:sz="4" w:space="0" w:color="auto"/>
              <w:left w:val="single" w:sz="4" w:space="0" w:color="auto"/>
              <w:bottom w:val="single" w:sz="4" w:space="0" w:color="auto"/>
              <w:right w:val="single" w:sz="4" w:space="0" w:color="auto"/>
            </w:tcBorders>
            <w:shd w:val="clear" w:color="auto" w:fill="auto"/>
          </w:tcPr>
          <w:p w14:paraId="4EFB3984" w14:textId="77777777" w:rsidR="00D53711" w:rsidRDefault="00D53711" w:rsidP="00AC0E5E"/>
        </w:tc>
        <w:tc>
          <w:tcPr>
            <w:tcW w:w="315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16DA4B08" w14:textId="77777777" w:rsidR="00D53711" w:rsidRPr="00E234F9" w:rsidRDefault="00D53711" w:rsidP="00AC0E5E">
            <w:pPr>
              <w:pStyle w:val="FreeForm"/>
              <w:rPr>
                <w:lang w:val="ru-RU"/>
              </w:rPr>
            </w:pPr>
            <w:r w:rsidRPr="00E234F9">
              <w:rPr>
                <w:rFonts w:ascii="Tahoma" w:hAnsi="Tahoma"/>
                <w:sz w:val="14"/>
                <w:szCs w:val="14"/>
                <w:lang w:val="ru-RU"/>
              </w:rPr>
              <w:t xml:space="preserve">Изменить </w:t>
            </w:r>
            <w:r w:rsidRPr="00974176">
              <w:rPr>
                <w:rFonts w:ascii="Tahoma" w:hAnsi="Tahoma"/>
                <w:sz w:val="14"/>
                <w:szCs w:val="14"/>
              </w:rPr>
              <w:t>DCP</w:t>
            </w:r>
            <w:r w:rsidRPr="00E234F9">
              <w:rPr>
                <w:rFonts w:ascii="Tahoma" w:hAnsi="Tahoma"/>
                <w:sz w:val="14"/>
                <w:szCs w:val="14"/>
                <w:lang w:val="ru-RU"/>
              </w:rPr>
              <w:t xml:space="preserve"> и читателя для использования </w:t>
            </w:r>
            <w:proofErr w:type="spellStart"/>
            <w:r w:rsidRPr="00974176">
              <w:rPr>
                <w:rFonts w:ascii="Tahoma" w:hAnsi="Tahoma"/>
                <w:sz w:val="14"/>
                <w:szCs w:val="14"/>
              </w:rPr>
              <w:t>pRank</w:t>
            </w:r>
            <w:proofErr w:type="spellEnd"/>
            <w:r w:rsidRPr="00E234F9">
              <w:rPr>
                <w:rFonts w:ascii="Tahoma" w:hAnsi="Tahoma"/>
                <w:sz w:val="14"/>
                <w:szCs w:val="14"/>
                <w:lang w:val="ru-RU"/>
              </w:rPr>
              <w:t xml:space="preserve"> в </w:t>
            </w:r>
            <w:r w:rsidRPr="00974176">
              <w:rPr>
                <w:rFonts w:ascii="Tahoma" w:hAnsi="Tahoma"/>
                <w:sz w:val="14"/>
                <w:szCs w:val="14"/>
              </w:rPr>
              <w:t>HTTP</w:t>
            </w:r>
            <w:r w:rsidRPr="00E234F9">
              <w:rPr>
                <w:rFonts w:ascii="Tahoma" w:hAnsi="Tahoma"/>
                <w:sz w:val="14"/>
                <w:szCs w:val="14"/>
                <w:lang w:val="ru-RU"/>
              </w:rPr>
              <w:t xml:space="preserve"> </w:t>
            </w:r>
            <w:r w:rsidRPr="00974176">
              <w:rPr>
                <w:rFonts w:ascii="Tahoma" w:hAnsi="Tahoma"/>
                <w:sz w:val="14"/>
                <w:szCs w:val="14"/>
              </w:rPr>
              <w:t>API</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4F7D2FB9" w14:textId="77777777" w:rsidR="00D53711" w:rsidRPr="00AC0E5E" w:rsidRDefault="00D53711" w:rsidP="00D53711">
            <w:pPr>
              <w:pStyle w:val="FreeForm"/>
              <w:jc w:val="center"/>
              <w:rPr>
                <w:rFonts w:ascii="Tahoma" w:hAnsi="Tahoma"/>
                <w:sz w:val="14"/>
                <w:szCs w:val="14"/>
                <w:lang w:val="ru-RU"/>
              </w:rPr>
            </w:pPr>
          </w:p>
        </w:tc>
        <w:tc>
          <w:tcPr>
            <w:tcW w:w="1307"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109CA06E" w14:textId="5457F8AA" w:rsidR="00D53711" w:rsidRPr="00D53711" w:rsidRDefault="00D53711" w:rsidP="00AC0E5E">
            <w:pPr>
              <w:pStyle w:val="FreeForm"/>
              <w:jc w:val="center"/>
              <w:rPr>
                <w:lang w:val="ru-RU"/>
              </w:rPr>
            </w:pPr>
            <w:r>
              <w:rPr>
                <w:rFonts w:ascii="Tahoma" w:hAnsi="Tahoma"/>
                <w:sz w:val="14"/>
                <w:szCs w:val="14"/>
                <w:lang w:val="ru-RU"/>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63C355BB" w14:textId="3F79B8F2"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57BCC27F" w14:textId="3BB8DFA6"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7F7E5AA0" w14:textId="240DC636"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2D6799D2" w14:textId="55150FD8"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7A84E421" w14:textId="330800D7"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5730B3D5" w14:textId="77777777" w:rsidR="00D53711" w:rsidRDefault="00D53711" w:rsidP="00AC0E5E"/>
        </w:tc>
      </w:tr>
      <w:tr w:rsidR="006144CB" w14:paraId="165E7CF9" w14:textId="77777777" w:rsidTr="00DE77F2">
        <w:trPr>
          <w:trHeight w:val="180"/>
        </w:trPr>
        <w:tc>
          <w:tcPr>
            <w:tcW w:w="1502" w:type="dxa"/>
            <w:tcBorders>
              <w:top w:val="single" w:sz="4" w:space="0" w:color="auto"/>
              <w:left w:val="nil"/>
              <w:bottom w:val="nil"/>
              <w:right w:val="nil"/>
            </w:tcBorders>
            <w:shd w:val="clear" w:color="auto" w:fill="auto"/>
          </w:tcPr>
          <w:p w14:paraId="4A3DFACD" w14:textId="77777777" w:rsidR="006144CB" w:rsidRDefault="006144CB" w:rsidP="00AC0E5E"/>
        </w:tc>
        <w:tc>
          <w:tcPr>
            <w:tcW w:w="3150"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46CB776B" w14:textId="61DF62AE" w:rsidR="006144CB" w:rsidRPr="00E234F9" w:rsidRDefault="00DE77F2" w:rsidP="00AC0E5E">
            <w:pPr>
              <w:pStyle w:val="FreeForm"/>
              <w:rPr>
                <w:rFonts w:ascii="Tahoma" w:hAnsi="Tahoma"/>
                <w:sz w:val="14"/>
                <w:szCs w:val="14"/>
                <w:lang w:val="ru-RU"/>
              </w:rPr>
            </w:pPr>
            <w:r>
              <w:rPr>
                <w:rFonts w:ascii="Tahoma" w:hAnsi="Tahoma"/>
                <w:sz w:val="14"/>
                <w:szCs w:val="14"/>
              </w:rPr>
              <w:t>. . .</w:t>
            </w:r>
          </w:p>
        </w:tc>
        <w:tc>
          <w:tcPr>
            <w:tcW w:w="810"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06B121C3" w14:textId="2283565D" w:rsidR="006144CB" w:rsidRPr="00D53711" w:rsidRDefault="00DE77F2" w:rsidP="00D53711">
            <w:pPr>
              <w:pStyle w:val="FreeForm"/>
              <w:jc w:val="center"/>
              <w:rPr>
                <w:rFonts w:ascii="Tahoma" w:hAnsi="Tahoma"/>
                <w:sz w:val="14"/>
                <w:szCs w:val="14"/>
              </w:rPr>
            </w:pPr>
            <w:r>
              <w:rPr>
                <w:rFonts w:ascii="Tahoma" w:hAnsi="Tahoma"/>
                <w:sz w:val="14"/>
                <w:szCs w:val="14"/>
              </w:rPr>
              <w:t>. . .</w:t>
            </w:r>
          </w:p>
        </w:tc>
        <w:tc>
          <w:tcPr>
            <w:tcW w:w="1307"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5468D9CE" w14:textId="240DDC6F" w:rsidR="006144CB" w:rsidRDefault="00DE77F2" w:rsidP="00AC0E5E">
            <w:pPr>
              <w:pStyle w:val="FreeForm"/>
              <w:jc w:val="center"/>
              <w:rPr>
                <w:rFonts w:ascii="Tahoma" w:hAnsi="Tahoma"/>
                <w:sz w:val="14"/>
                <w:szCs w:val="14"/>
                <w:lang w:val="ru-RU"/>
              </w:rPr>
            </w:pPr>
            <w:r>
              <w:rPr>
                <w:rFonts w:ascii="Tahoma" w:hAnsi="Tahoma"/>
                <w:sz w:val="14"/>
                <w:szCs w:val="14"/>
              </w:rPr>
              <w:t>. . .</w:t>
            </w: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557894DE" w14:textId="77777777" w:rsidR="006144CB" w:rsidRPr="00D53711" w:rsidRDefault="006144CB" w:rsidP="00D53711">
            <w:pPr>
              <w:pStyle w:val="FreeForm"/>
              <w:jc w:val="center"/>
              <w:rPr>
                <w:rFonts w:ascii="Tahoma" w:hAnsi="Tahoma"/>
                <w:sz w:val="14"/>
                <w:szCs w:val="14"/>
              </w:rPr>
            </w:pP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0DF3EB1C" w14:textId="77777777" w:rsidR="006144CB" w:rsidRPr="00D53711" w:rsidRDefault="006144CB" w:rsidP="00D53711">
            <w:pPr>
              <w:pStyle w:val="FreeForm"/>
              <w:jc w:val="center"/>
              <w:rPr>
                <w:rFonts w:ascii="Tahoma" w:hAnsi="Tahoma"/>
                <w:sz w:val="14"/>
                <w:szCs w:val="14"/>
              </w:rPr>
            </w:pP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618F3835" w14:textId="77777777" w:rsidR="006144CB" w:rsidRPr="00D53711" w:rsidRDefault="006144CB" w:rsidP="00D53711">
            <w:pPr>
              <w:pStyle w:val="FreeForm"/>
              <w:jc w:val="center"/>
              <w:rPr>
                <w:rFonts w:ascii="Tahoma" w:hAnsi="Tahoma"/>
                <w:sz w:val="14"/>
                <w:szCs w:val="14"/>
              </w:rPr>
            </w:pP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4E6C3B72" w14:textId="77777777" w:rsidR="006144CB" w:rsidRPr="00D53711" w:rsidRDefault="006144CB" w:rsidP="00D53711">
            <w:pPr>
              <w:pStyle w:val="FreeForm"/>
              <w:jc w:val="center"/>
              <w:rPr>
                <w:rFonts w:ascii="Tahoma" w:hAnsi="Tahoma"/>
                <w:sz w:val="14"/>
                <w:szCs w:val="14"/>
              </w:rPr>
            </w:pP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2931575D" w14:textId="77777777" w:rsidR="006144CB" w:rsidRPr="00D53711" w:rsidRDefault="006144CB" w:rsidP="00D53711">
            <w:pPr>
              <w:pStyle w:val="FreeForm"/>
              <w:jc w:val="center"/>
              <w:rPr>
                <w:rFonts w:ascii="Tahoma" w:hAnsi="Tahoma"/>
                <w:sz w:val="14"/>
                <w:szCs w:val="14"/>
              </w:rPr>
            </w:pP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64F1412E" w14:textId="77777777" w:rsidR="006144CB" w:rsidRDefault="006144CB" w:rsidP="00AC0E5E"/>
        </w:tc>
      </w:tr>
      <w:tr w:rsidR="006144CB" w14:paraId="1B5DD176" w14:textId="77777777" w:rsidTr="00DE77F2">
        <w:trPr>
          <w:trHeight w:val="180"/>
        </w:trPr>
        <w:tc>
          <w:tcPr>
            <w:tcW w:w="1502" w:type="dxa"/>
            <w:tcBorders>
              <w:top w:val="nil"/>
              <w:left w:val="nil"/>
              <w:bottom w:val="single" w:sz="4" w:space="0" w:color="auto"/>
              <w:right w:val="nil"/>
            </w:tcBorders>
            <w:shd w:val="clear" w:color="auto" w:fill="auto"/>
          </w:tcPr>
          <w:p w14:paraId="64872AFE" w14:textId="77777777" w:rsidR="006144CB" w:rsidRDefault="006144CB" w:rsidP="00AC0E5E"/>
        </w:tc>
        <w:tc>
          <w:tcPr>
            <w:tcW w:w="3150"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3089304F" w14:textId="77777777" w:rsidR="006144CB" w:rsidRPr="00E234F9" w:rsidRDefault="006144CB" w:rsidP="00AC0E5E">
            <w:pPr>
              <w:pStyle w:val="FreeForm"/>
              <w:rPr>
                <w:rFonts w:ascii="Tahoma" w:hAnsi="Tahoma"/>
                <w:sz w:val="14"/>
                <w:szCs w:val="14"/>
                <w:lang w:val="ru-RU"/>
              </w:rPr>
            </w:pPr>
          </w:p>
        </w:tc>
        <w:tc>
          <w:tcPr>
            <w:tcW w:w="810"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1A0F1EF8" w14:textId="1DD6469B" w:rsidR="006144CB" w:rsidRPr="00DE77F2" w:rsidRDefault="00DE77F2" w:rsidP="00D53711">
            <w:pPr>
              <w:pStyle w:val="FreeForm"/>
              <w:jc w:val="center"/>
              <w:rPr>
                <w:rFonts w:ascii="Tahoma" w:hAnsi="Tahoma"/>
                <w:b/>
                <w:bCs/>
                <w:sz w:val="14"/>
                <w:szCs w:val="14"/>
                <w:lang w:val="ru-RU"/>
              </w:rPr>
            </w:pPr>
            <w:r w:rsidRPr="00DE77F2">
              <w:rPr>
                <w:rFonts w:ascii="Tahoma" w:hAnsi="Tahoma"/>
                <w:b/>
                <w:bCs/>
                <w:sz w:val="14"/>
                <w:szCs w:val="14"/>
                <w:lang w:val="ru-RU"/>
              </w:rPr>
              <w:t>Всего</w:t>
            </w:r>
          </w:p>
        </w:tc>
        <w:tc>
          <w:tcPr>
            <w:tcW w:w="1307"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5123C285" w14:textId="33838E90" w:rsidR="006144CB" w:rsidRDefault="00DE77F2" w:rsidP="00AC0E5E">
            <w:pPr>
              <w:pStyle w:val="FreeForm"/>
              <w:jc w:val="center"/>
              <w:rPr>
                <w:rFonts w:ascii="Tahoma" w:hAnsi="Tahoma"/>
                <w:sz w:val="14"/>
                <w:szCs w:val="14"/>
                <w:lang w:val="ru-RU"/>
              </w:rPr>
            </w:pPr>
            <w:r>
              <w:rPr>
                <w:rFonts w:ascii="Tahoma" w:hAnsi="Tahoma"/>
                <w:sz w:val="14"/>
                <w:szCs w:val="14"/>
                <w:lang w:val="ru-RU"/>
              </w:rPr>
              <w:t>50</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63EA4B85" w14:textId="17C6D54F" w:rsidR="006144CB" w:rsidRPr="00DE77F2" w:rsidRDefault="00DE77F2" w:rsidP="00D53711">
            <w:pPr>
              <w:pStyle w:val="FreeForm"/>
              <w:jc w:val="center"/>
              <w:rPr>
                <w:rFonts w:ascii="Tahoma" w:hAnsi="Tahoma"/>
                <w:sz w:val="14"/>
                <w:szCs w:val="14"/>
                <w:lang w:val="ru-RU"/>
              </w:rPr>
            </w:pPr>
            <w:r>
              <w:rPr>
                <w:rFonts w:ascii="Tahoma" w:hAnsi="Tahoma"/>
                <w:sz w:val="14"/>
                <w:szCs w:val="14"/>
                <w:lang w:val="ru-RU"/>
              </w:rPr>
              <w:t>49</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2E601A0A" w14:textId="784275BE" w:rsidR="006144CB" w:rsidRPr="00DE77F2" w:rsidRDefault="00DE77F2" w:rsidP="00D53711">
            <w:pPr>
              <w:pStyle w:val="FreeForm"/>
              <w:jc w:val="center"/>
              <w:rPr>
                <w:rFonts w:ascii="Tahoma" w:hAnsi="Tahoma"/>
                <w:sz w:val="14"/>
                <w:szCs w:val="14"/>
                <w:lang w:val="ru-RU"/>
              </w:rPr>
            </w:pPr>
            <w:r>
              <w:rPr>
                <w:rFonts w:ascii="Tahoma" w:hAnsi="Tahoma"/>
                <w:sz w:val="14"/>
                <w:szCs w:val="14"/>
                <w:lang w:val="ru-RU"/>
              </w:rPr>
              <w:t>48</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37D3BA9D" w14:textId="6638B102" w:rsidR="006144CB" w:rsidRPr="00DE77F2" w:rsidRDefault="00DE77F2" w:rsidP="00D53711">
            <w:pPr>
              <w:pStyle w:val="FreeForm"/>
              <w:jc w:val="center"/>
              <w:rPr>
                <w:rFonts w:ascii="Tahoma" w:hAnsi="Tahoma"/>
                <w:sz w:val="14"/>
                <w:szCs w:val="14"/>
                <w:lang w:val="ru-RU"/>
              </w:rPr>
            </w:pPr>
            <w:r>
              <w:rPr>
                <w:rFonts w:ascii="Tahoma" w:hAnsi="Tahoma"/>
                <w:sz w:val="14"/>
                <w:szCs w:val="14"/>
                <w:lang w:val="ru-RU"/>
              </w:rPr>
              <w:t>44</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50AAEFBA" w14:textId="121E8C6C" w:rsidR="006144CB" w:rsidRPr="00DE77F2" w:rsidRDefault="00DE77F2" w:rsidP="00D53711">
            <w:pPr>
              <w:pStyle w:val="FreeForm"/>
              <w:jc w:val="center"/>
              <w:rPr>
                <w:rFonts w:ascii="Tahoma" w:hAnsi="Tahoma"/>
                <w:sz w:val="14"/>
                <w:szCs w:val="14"/>
                <w:lang w:val="ru-RU"/>
              </w:rPr>
            </w:pPr>
            <w:r>
              <w:rPr>
                <w:rFonts w:ascii="Tahoma" w:hAnsi="Tahoma"/>
                <w:sz w:val="14"/>
                <w:szCs w:val="14"/>
                <w:lang w:val="ru-RU"/>
              </w:rPr>
              <w:t>43</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48BB927A" w14:textId="7D4D1276" w:rsidR="006144CB" w:rsidRPr="00DE77F2" w:rsidRDefault="00DE77F2" w:rsidP="00D53711">
            <w:pPr>
              <w:pStyle w:val="FreeForm"/>
              <w:jc w:val="center"/>
              <w:rPr>
                <w:rFonts w:ascii="Tahoma" w:hAnsi="Tahoma"/>
                <w:sz w:val="14"/>
                <w:szCs w:val="14"/>
                <w:lang w:val="ru-RU"/>
              </w:rPr>
            </w:pPr>
            <w:r>
              <w:rPr>
                <w:rFonts w:ascii="Tahoma" w:hAnsi="Tahoma"/>
                <w:sz w:val="14"/>
                <w:szCs w:val="14"/>
                <w:lang w:val="ru-RU"/>
              </w:rPr>
              <w:t>34</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5EEF3F57" w14:textId="77777777" w:rsidR="006144CB" w:rsidRDefault="006144CB" w:rsidP="00AC0E5E"/>
        </w:tc>
      </w:tr>
    </w:tbl>
    <w:p w14:paraId="0AEF7D43" w14:textId="2E6EEA6A" w:rsidR="00183A57" w:rsidRDefault="00D53711">
      <w:pPr>
        <w:pStyle w:val="Caption"/>
        <w:rPr>
          <w:rFonts w:eastAsia="Arial Unicode MS" w:cs="Arial Unicode MS"/>
          <w:lang w:val="ru-RU"/>
        </w:rPr>
      </w:pPr>
      <w:bookmarkStart w:id="70" w:name="Ref82525195"/>
      <w:bookmarkEnd w:id="70"/>
      <w:r w:rsidRPr="00D53711">
        <w:rPr>
          <w:rFonts w:eastAsia="Arial Unicode MS" w:cs="Arial Unicode MS"/>
          <w:lang w:val="ru-RU"/>
        </w:rPr>
        <w:t>Иллюстрация 6.</w:t>
      </w:r>
      <w:r>
        <w:rPr>
          <w:rFonts w:eastAsia="Arial Unicode MS" w:cs="Arial Unicode MS"/>
          <w:lang w:val="ru-RU"/>
        </w:rPr>
        <w:t xml:space="preserve"> </w:t>
      </w:r>
      <w:r w:rsidRPr="00D53711">
        <w:rPr>
          <w:rFonts w:eastAsia="Arial Unicode MS" w:cs="Arial Unicode MS"/>
          <w:lang w:val="ru-RU"/>
        </w:rPr>
        <w:t>Ежедневное Обновление Оставшейся Работы в Бэклоге Спринта</w:t>
      </w:r>
    </w:p>
    <w:p w14:paraId="155D43C3" w14:textId="701A27EA" w:rsidR="0089177A" w:rsidRDefault="0089177A" w:rsidP="006144CB">
      <w:pPr>
        <w:rPr>
          <w:ins w:id="71" w:author="Пользователь" w:date="2020-10-10T15:36:00Z"/>
          <w:rFonts w:ascii="Garamond" w:hAnsi="Garamond" w:cs="Arial Unicode MS"/>
          <w:i/>
          <w:iCs/>
          <w:color w:val="000000"/>
          <w:sz w:val="22"/>
          <w:szCs w:val="22"/>
          <w:lang w:val="ru-RU"/>
          <w14:textOutline w14:w="0" w14:cap="flat" w14:cmpd="sng" w14:algn="ctr">
            <w14:noFill/>
            <w14:prstDash w14:val="solid"/>
            <w14:bevel/>
          </w14:textOutline>
        </w:rPr>
      </w:pPr>
      <w:r>
        <w:rPr>
          <w:noProof/>
        </w:rPr>
        <w:lastRenderedPageBreak/>
        <mc:AlternateContent>
          <mc:Choice Requires="wps">
            <w:drawing>
              <wp:anchor distT="152400" distB="152400" distL="152400" distR="152400" simplePos="0" relativeHeight="251671552" behindDoc="0" locked="0" layoutInCell="1" allowOverlap="1" wp14:anchorId="5097D68E" wp14:editId="47DBF029">
                <wp:simplePos x="0" y="0"/>
                <wp:positionH relativeFrom="margin">
                  <wp:posOffset>2438400</wp:posOffset>
                </wp:positionH>
                <wp:positionV relativeFrom="page">
                  <wp:posOffset>1654175</wp:posOffset>
                </wp:positionV>
                <wp:extent cx="1725930" cy="354330"/>
                <wp:effectExtent l="0" t="0" r="1270" b="1270"/>
                <wp:wrapNone/>
                <wp:docPr id="1073741843" name="officeArt object"/>
                <wp:cNvGraphicFramePr/>
                <a:graphic xmlns:a="http://schemas.openxmlformats.org/drawingml/2006/main">
                  <a:graphicData uri="http://schemas.microsoft.com/office/word/2010/wordprocessingShape">
                    <wps:wsp>
                      <wps:cNvSpPr/>
                      <wps:spPr>
                        <a:xfrm>
                          <a:off x="0" y="0"/>
                          <a:ext cx="1725930" cy="354330"/>
                        </a:xfrm>
                        <a:prstGeom prst="rect">
                          <a:avLst/>
                        </a:prstGeom>
                        <a:noFill/>
                        <a:ln w="9525" cap="flat">
                          <a:noFill/>
                          <a:round/>
                        </a:ln>
                        <a:effectLst/>
                      </wps:spPr>
                      <wps:txbx>
                        <w:txbxContent>
                          <w:p w14:paraId="76E5027D" w14:textId="668E9F50" w:rsidR="00B83D06" w:rsidRPr="00B377C2" w:rsidRDefault="00B83D06" w:rsidP="00B377C2">
                            <w:pPr>
                              <w:pStyle w:val="FreeForm"/>
                              <w:rPr>
                                <w:rFonts w:ascii="Arial" w:hAnsi="Arial"/>
                                <w:lang w:val="ru-RU"/>
                              </w:rPr>
                            </w:pPr>
                            <w:r>
                              <w:rPr>
                                <w:rFonts w:ascii="Helvetica Neue" w:eastAsiaTheme="minorEastAsia" w:hAnsi="Helvetica Neue" w:cstheme="minorBidi"/>
                                <w:kern w:val="24"/>
                                <w:bdr w:val="none" w:sz="0" w:space="0" w:color="auto"/>
                                <w:lang w:val="ru-RU"/>
                              </w:rPr>
                              <w:t>т</w:t>
                            </w:r>
                            <w:r>
                              <w:rPr>
                                <w:rFonts w:ascii="Arial" w:hAnsi="Arial"/>
                                <w:lang w:val="ru-RU"/>
                              </w:rPr>
                              <w:t>екущая</w:t>
                            </w:r>
                            <w:r w:rsidRPr="00B377C2">
                              <w:rPr>
                                <w:rFonts w:ascii="Arial" w:hAnsi="Arial"/>
                                <w:lang w:val="ru-RU"/>
                              </w:rPr>
                              <w:t xml:space="preserve"> </w:t>
                            </w:r>
                            <w:r>
                              <w:rPr>
                                <w:rFonts w:ascii="Arial" w:hAnsi="Arial"/>
                                <w:lang w:val="ru-RU"/>
                              </w:rPr>
                              <w:t>о</w:t>
                            </w:r>
                            <w:r w:rsidRPr="00B377C2">
                              <w:rPr>
                                <w:rFonts w:ascii="Arial" w:hAnsi="Arial"/>
                                <w:lang w:val="ru-RU"/>
                              </w:rPr>
                              <w:t>ценка оставшейся работы</w:t>
                            </w:r>
                            <w:r>
                              <w:rPr>
                                <w:rFonts w:ascii="Arial" w:hAnsi="Arial"/>
                                <w:b/>
                                <w:bCs/>
                                <w:lang w:val="ru-RU"/>
                              </w:rPr>
                              <w:t xml:space="preserve"> </w:t>
                            </w:r>
                            <w:r>
                              <w:rPr>
                                <w:rFonts w:ascii="Arial" w:hAnsi="Arial"/>
                                <w:lang w:val="ru-RU"/>
                              </w:rPr>
                              <w:t>команды</w:t>
                            </w:r>
                          </w:p>
                          <w:p w14:paraId="01BEAC71" w14:textId="4A9D7F0E" w:rsidR="00B83D06" w:rsidRPr="00B377C2" w:rsidRDefault="00B83D06">
                            <w:pPr>
                              <w:pStyle w:val="FreeForm"/>
                              <w:rPr>
                                <w:lang w:val="ru-RU"/>
                              </w:rPr>
                            </w:pPr>
                          </w:p>
                        </w:txbxContent>
                      </wps:txbx>
                      <wps:bodyPr wrap="square" lIns="0" tIns="0" rIns="0" bIns="0" numCol="1" anchor="t">
                        <a:noAutofit/>
                      </wps:bodyPr>
                    </wps:wsp>
                  </a:graphicData>
                </a:graphic>
                <wp14:sizeRelH relativeFrom="margin">
                  <wp14:pctWidth>0</wp14:pctWidth>
                </wp14:sizeRelH>
                <wp14:sizeRelV relativeFrom="margin">
                  <wp14:pctHeight>0</wp14:pctHeight>
                </wp14:sizeRelV>
              </wp:anchor>
            </w:drawing>
          </mc:Choice>
          <mc:Fallback>
            <w:pict>
              <v:rect w14:anchorId="5097D68E" id="_x0000_s1031" style="position:absolute;margin-left:192pt;margin-top:130.25pt;width:135.9pt;height:27.9pt;z-index:25167155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" filled="f" stroked="f">
                <v:stroke joinstyle="round"/>
                <v:textbox inset="0,0,0,0">
                  <w:txbxContent>
                    <w:p w14:paraId="76E5027D" w14:textId="668E9F50" w:rsidR="00B83D06" w:rsidRPr="00B377C2" w:rsidRDefault="00B83D06" w:rsidP="00B377C2">
                      <w:pPr>
                        <w:pStyle w:val="FreeForm"/>
                        <w:rPr>
                          <w:rFonts w:ascii="Arial" w:hAnsi="Arial"/>
                          <w:lang w:val="ru-RU"/>
                        </w:rPr>
                      </w:pPr>
                      <w:r>
                        <w:rPr>
                          <w:rFonts w:ascii="Helvetica Neue" w:eastAsiaTheme="minorEastAsia" w:hAnsi="Helvetica Neue" w:cstheme="minorBidi"/>
                          <w:kern w:val="24"/>
                          <w:bdr w:val="none" w:sz="0" w:space="0" w:color="auto"/>
                          <w:lang w:val="ru-RU"/>
                        </w:rPr>
                        <w:t>т</w:t>
                      </w:r>
                      <w:r>
                        <w:rPr>
                          <w:rFonts w:ascii="Arial" w:hAnsi="Arial"/>
                          <w:lang w:val="ru-RU"/>
                        </w:rPr>
                        <w:t>екущая</w:t>
                      </w:r>
                      <w:r w:rsidRPr="00B377C2">
                        <w:rPr>
                          <w:rFonts w:ascii="Arial" w:hAnsi="Arial"/>
                          <w:lang w:val="ru-RU"/>
                        </w:rPr>
                        <w:t xml:space="preserve"> </w:t>
                      </w:r>
                      <w:r>
                        <w:rPr>
                          <w:rFonts w:ascii="Arial" w:hAnsi="Arial"/>
                          <w:lang w:val="ru-RU"/>
                        </w:rPr>
                        <w:t>о</w:t>
                      </w:r>
                      <w:r w:rsidRPr="00B377C2">
                        <w:rPr>
                          <w:rFonts w:ascii="Arial" w:hAnsi="Arial"/>
                          <w:lang w:val="ru-RU"/>
                        </w:rPr>
                        <w:t>ценка оставшейся работы</w:t>
                      </w:r>
                      <w:r>
                        <w:rPr>
                          <w:rFonts w:ascii="Arial" w:hAnsi="Arial"/>
                          <w:b/>
                          <w:bCs/>
                          <w:lang w:val="ru-RU"/>
                        </w:rPr>
                        <w:t xml:space="preserve"> </w:t>
                      </w:r>
                      <w:r>
                        <w:rPr>
                          <w:rFonts w:ascii="Arial" w:hAnsi="Arial"/>
                          <w:lang w:val="ru-RU"/>
                        </w:rPr>
                        <w:t>команды</w:t>
                      </w:r>
                    </w:p>
                    <w:p w14:paraId="01BEAC71" w14:textId="4A9D7F0E" w:rsidR="00B83D06" w:rsidRPr="00B377C2" w:rsidRDefault="00B83D06">
                      <w:pPr>
                        <w:pStyle w:val="FreeForm"/>
                        <w:rPr>
                          <w:lang w:val="ru-RU"/>
                        </w:rPr>
                      </w:pPr>
                    </w:p>
                  </w:txbxContent>
                </v:textbox>
                <w10:wrap anchorx="margin" anchory="page"/>
              </v:rect>
            </w:pict>
          </mc:Fallback>
        </mc:AlternateContent>
      </w:r>
      <w:r>
        <w:rPr>
          <w:noProof/>
        </w:rPr>
        <mc:AlternateContent>
          <mc:Choice Requires="wps">
            <w:drawing>
              <wp:anchor distT="152400" distB="152400" distL="152400" distR="152400" simplePos="0" relativeHeight="251672576" behindDoc="0" locked="0" layoutInCell="1" allowOverlap="1" wp14:anchorId="111FAFF7" wp14:editId="1CE807E3">
                <wp:simplePos x="0" y="0"/>
                <wp:positionH relativeFrom="page">
                  <wp:posOffset>3129146</wp:posOffset>
                </wp:positionH>
                <wp:positionV relativeFrom="page">
                  <wp:posOffset>1870075</wp:posOffset>
                </wp:positionV>
                <wp:extent cx="318135" cy="413385"/>
                <wp:effectExtent l="25400" t="12700" r="12065" b="31115"/>
                <wp:wrapNone/>
                <wp:docPr id="1073741844" name="officeArt object"/>
                <wp:cNvGraphicFramePr/>
                <a:graphic xmlns:a="http://schemas.openxmlformats.org/drawingml/2006/main">
                  <a:graphicData uri="http://schemas.microsoft.com/office/word/2010/wordprocessingShape">
                    <wps:wsp>
                      <wps:cNvCnPr/>
                      <wps:spPr>
                        <a:xfrm flipH="1">
                          <a:off x="0" y="0"/>
                          <a:ext cx="318135" cy="413385"/>
                        </a:xfrm>
                        <a:prstGeom prst="line">
                          <a:avLst/>
                        </a:prstGeom>
                        <a:noFill/>
                        <a:ln w="25400" cap="flat">
                          <a:solidFill>
                            <a:srgbClr val="000000"/>
                          </a:solidFill>
                          <a:prstDash val="solid"/>
                          <a:round/>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1835A41B" id="officeArt object" o:spid="_x0000_s1026" style="position:absolute;flip:x;z-index:251672576;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 from="246.4pt,147.25pt" to="271.45pt,1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" strokeweight="2pt">
                <v:stroke endarrow="block"/>
                <w10:wrap anchorx="page" anchory="page"/>
              </v:line>
            </w:pict>
          </mc:Fallback>
        </mc:AlternateContent>
      </w:r>
      <w:ins w:id="72" w:author="Пользователь" w:date="2020-10-10T15:35:00Z">
        <w:r>
          <w:rPr>
            <w:noProof/>
          </w:rPr>
          <w:drawing>
            <wp:inline distT="0" distB="0" distL="0" distR="0" wp14:anchorId="2E21ED33" wp14:editId="367A3FCF">
              <wp:extent cx="3681095" cy="3451860"/>
              <wp:effectExtent l="0" t="0" r="0" b="0"/>
              <wp:docPr id="7"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ins>
    </w:p>
    <w:p w14:paraId="2DB83224" w14:textId="4C1B7352" w:rsidR="0089177A" w:rsidRDefault="006144CB" w:rsidP="006144CB">
      <w:pPr>
        <w:rPr>
          <w:ins w:id="73" w:author="Пользователь" w:date="2020-10-10T15:39:00Z"/>
          <w:rFonts w:ascii="Garamond" w:hAnsi="Garamond" w:cs="Arial Unicode MS"/>
          <w:i/>
          <w:iCs/>
          <w:color w:val="000000"/>
          <w:sz w:val="22"/>
          <w:szCs w:val="22"/>
          <w:lang w:val="ru-RU"/>
          <w14:textOutline w14:w="0" w14:cap="flat" w14:cmpd="sng" w14:algn="ctr">
            <w14:noFill/>
            <w14:prstDash w14:val="solid"/>
            <w14:bevel/>
          </w14:textOutline>
        </w:rPr>
      </w:pPr>
      <w:r w:rsidRPr="006144CB">
        <w:rPr>
          <w:rFonts w:ascii="Garamond" w:hAnsi="Garamond" w:cs="Arial Unicode MS"/>
          <w:i/>
          <w:iCs/>
          <w:color w:val="000000"/>
          <w:sz w:val="22"/>
          <w:szCs w:val="22"/>
          <w:lang w:val="ru-RU"/>
          <w14:textOutline w14:w="0" w14:cap="flat" w14:cmpd="sng" w14:algn="ctr">
            <w14:noFill/>
            <w14:prstDash w14:val="solid"/>
            <w14:bevel/>
          </w14:textOutline>
        </w:rPr>
        <w:t>Иллюстрация 7. Диаграмма Сгорания Спринта</w:t>
      </w:r>
    </w:p>
    <w:p w14:paraId="5423F318" w14:textId="77777777" w:rsidR="0089177A" w:rsidRDefault="0089177A" w:rsidP="006144CB">
      <w:pPr>
        <w:rPr>
          <w:ins w:id="74" w:author="Пользователь" w:date="2020-10-10T15:37:00Z"/>
          <w:rFonts w:ascii="Garamond" w:hAnsi="Garamond" w:cs="Arial Unicode MS"/>
          <w:i/>
          <w:iCs/>
          <w:color w:val="000000"/>
          <w:sz w:val="22"/>
          <w:szCs w:val="22"/>
          <w:lang w:val="ru-RU"/>
          <w14:textOutline w14:w="0" w14:cap="flat" w14:cmpd="sng" w14:algn="ctr">
            <w14:noFill/>
            <w14:prstDash w14:val="solid"/>
            <w14:bevel/>
          </w14:textOutline>
        </w:rPr>
      </w:pPr>
    </w:p>
    <w:p w14:paraId="64933EDE" w14:textId="7FDFC78D" w:rsidR="0089177A" w:rsidRPr="0089177A" w:rsidDel="0089177A" w:rsidRDefault="0089177A" w:rsidP="006144CB">
      <w:pPr>
        <w:rPr>
          <w:del w:id="75" w:author="Пользователь" w:date="2020-10-10T15:38:00Z"/>
          <w:rFonts w:ascii="Garamond" w:hAnsi="Garamond" w:cs="Arial Unicode MS"/>
          <w:i/>
          <w:iCs/>
          <w:color w:val="000000"/>
          <w:sz w:val="22"/>
          <w:szCs w:val="22"/>
          <w:lang w:val="ru-RU"/>
          <w14:textOutline w14:w="0" w14:cap="flat" w14:cmpd="sng" w14:algn="ctr">
            <w14:noFill/>
            <w14:prstDash w14:val="solid"/>
            <w14:bevel/>
          </w14:textOutline>
          <w:rPrChange w:id="76" w:author="Пользователь" w:date="2020-10-10T15:35:00Z">
            <w:rPr>
              <w:del w:id="77" w:author="Пользователь" w:date="2020-10-10T15:38:00Z"/>
              <w:lang w:val="ru-RU"/>
            </w:rPr>
          </w:rPrChange>
        </w:rPr>
      </w:pPr>
    </w:p>
    <w:p w14:paraId="2A71957C" w14:textId="0AEEAF29" w:rsidR="006144CB" w:rsidRPr="006144CB" w:rsidRDefault="0089177A" w:rsidP="006144CB">
      <w:pPr>
        <w:rPr>
          <w:lang w:val="ru-RU"/>
        </w:rPr>
      </w:pPr>
      <w:ins w:id="78" w:author="Пользователь" w:date="2020-10-10T15:35:00Z">
        <w:r>
          <w:rPr>
            <w:noProof/>
          </w:rPr>
          <mc:AlternateContent>
            <mc:Choice Requires="wpg">
              <w:drawing>
                <wp:inline distT="0" distB="0" distL="0" distR="0" wp14:anchorId="4F5D4932" wp14:editId="51F200F4">
                  <wp:extent cx="4367283" cy="2688198"/>
                  <wp:effectExtent l="0" t="0" r="1905" b="4445"/>
                  <wp:docPr id="8" name="officeArt object"/>
                  <wp:cNvGraphicFramePr/>
                  <a:graphic xmlns:a="http://schemas.openxmlformats.org/drawingml/2006/main">
                    <a:graphicData uri="http://schemas.microsoft.com/office/word/2010/wordprocessingGroup">
                      <wpg:wgp>
                        <wpg:cNvGrpSpPr/>
                        <wpg:grpSpPr>
                          <a:xfrm>
                            <a:off x="0" y="0"/>
                            <a:ext cx="4367283" cy="2688198"/>
                            <a:chOff x="0" y="0"/>
                            <a:chExt cx="4279900" cy="2552700"/>
                          </a:xfrm>
                        </wpg:grpSpPr>
                        <pic:pic xmlns:pic="http://schemas.openxmlformats.org/drawingml/2006/picture">
                          <pic:nvPicPr>
                            <pic:cNvPr id="9" name="image.png"/>
                            <pic:cNvPicPr>
                              <a:picLocks/>
                            </pic:cNvPicPr>
                          </pic:nvPicPr>
                          <pic:blipFill>
                            <a:blip r:embed="rId30"/>
                            <a:stretch>
                              <a:fillRect/>
                            </a:stretch>
                          </pic:blipFill>
                          <pic:spPr>
                            <a:xfrm>
                              <a:off x="50800" y="50800"/>
                              <a:ext cx="4178301" cy="2451101"/>
                            </a:xfrm>
                            <a:prstGeom prst="rect">
                              <a:avLst/>
                            </a:prstGeom>
                            <a:ln>
                              <a:noFill/>
                            </a:ln>
                            <a:effectLst/>
                          </pic:spPr>
                        </pic:pic>
                        <pic:pic xmlns:pic="http://schemas.openxmlformats.org/drawingml/2006/picture">
                          <pic:nvPicPr>
                            <pic:cNvPr id="10" name="Picture 10"/>
                            <pic:cNvPicPr>
                              <a:picLocks/>
                            </pic:cNvPicPr>
                          </pic:nvPicPr>
                          <pic:blipFill>
                            <a:blip r:embed="rId31"/>
                            <a:stretch>
                              <a:fillRect/>
                            </a:stretch>
                          </pic:blipFill>
                          <pic:spPr>
                            <a:xfrm>
                              <a:off x="0" y="0"/>
                              <a:ext cx="4279901" cy="2552701"/>
                            </a:xfrm>
                            <a:prstGeom prst="rect">
                              <a:avLst/>
                            </a:prstGeom>
                            <a:effectLst/>
                          </pic:spPr>
                        </pic:pic>
                      </wpg:wgp>
                    </a:graphicData>
                  </a:graphic>
                </wp:inline>
              </w:drawing>
            </mc:Choice>
            <mc:Fallback>
              <w:pict>
                <v:group w14:anchorId="6573652A" id="officeArt object" o:spid="_x0000_s1026" style="width:343.9pt;height:211.65pt;mso-position-horizontal-relative:char;mso-position-vertical-relative:line" coordsize="42799,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">
                  <v:shape id="image.png" o:spid="_x0000_s1027" type="#_x0000_t75" style="position:absolute;left:508;top:508;width:41783;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">
                    <v:imagedata r:id="rId32" o:title=""/>
                    <o:lock v:ext="edit" aspectratio="f"/>
                  </v:shape>
                  <v:shape id="Picture 10" o:spid="_x0000_s1028" type="#_x0000_t75" style="position:absolute;width:42799;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">
                    <v:imagedata r:id="rId33" o:title=""/>
                    <o:lock v:ext="edit" aspectratio="f"/>
                  </v:shape>
                  <w10:anchorlock/>
                </v:group>
              </w:pict>
            </mc:Fallback>
          </mc:AlternateContent>
        </w:r>
        <w:r w:rsidRPr="00B83D06">
          <w:rPr>
            <w:noProof/>
            <w:lang w:val="ru-RU"/>
            <w:rPrChange w:id="79" w:author="Krotov Aretm" w:date="2020-10-11T21:13:00Z">
              <w:rPr>
                <w:noProof/>
              </w:rPr>
            </w:rPrChange>
          </w:rPr>
          <w:t xml:space="preserve"> </w:t>
        </w:r>
      </w:ins>
    </w:p>
    <w:p w14:paraId="7B646ADF" w14:textId="09ABC6E1" w:rsidR="00183A57" w:rsidRPr="006144CB" w:rsidRDefault="006144CB">
      <w:pPr>
        <w:pStyle w:val="Caption"/>
        <w:rPr>
          <w:lang w:val="ru-RU"/>
        </w:rPr>
      </w:pPr>
      <w:bookmarkStart w:id="80" w:name="Ref82525240"/>
      <w:bookmarkStart w:id="81" w:name="Ref825252402"/>
      <w:bookmarkEnd w:id="80"/>
      <w:bookmarkEnd w:id="81"/>
      <w:r w:rsidRPr="006144CB">
        <w:rPr>
          <w:rFonts w:eastAsia="Arial Unicode MS" w:cs="Arial Unicode MS"/>
          <w:lang w:val="ru-RU"/>
        </w:rPr>
        <w:t>Иллюстрация 8. Визуальное Управление: Нарисованная от руки Диаграмма Сгорания Спринта</w:t>
      </w:r>
    </w:p>
    <w:p w14:paraId="5664D649" w14:textId="702E8827" w:rsidR="00183A57" w:rsidRPr="004878CB" w:rsidRDefault="008B0FA7">
      <w:pPr>
        <w:pStyle w:val="Heading1"/>
        <w:rPr>
          <w:lang w:val="ru-RU"/>
        </w:rPr>
      </w:pPr>
      <w:r>
        <w:rPr>
          <w:lang w:val="ru-RU"/>
        </w:rPr>
        <w:t>Уточнение</w:t>
      </w:r>
      <w:r w:rsidRPr="004878CB">
        <w:rPr>
          <w:lang w:val="ru-RU"/>
        </w:rPr>
        <w:t xml:space="preserve"> </w:t>
      </w:r>
      <w:r>
        <w:rPr>
          <w:lang w:val="ru-RU"/>
        </w:rPr>
        <w:t>Бэклога</w:t>
      </w:r>
      <w:r w:rsidRPr="004878CB">
        <w:rPr>
          <w:lang w:val="ru-RU"/>
        </w:rPr>
        <w:t xml:space="preserve"> </w:t>
      </w:r>
      <w:r>
        <w:rPr>
          <w:lang w:val="ru-RU"/>
        </w:rPr>
        <w:t>Продукта</w:t>
      </w:r>
    </w:p>
    <w:p w14:paraId="39C932D8" w14:textId="2240F1CB"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Описание</w:t>
      </w:r>
      <w:r w:rsidRPr="00AC0E5E">
        <w:rPr>
          <w:rFonts w:ascii="Garamond" w:hAnsi="Garamond"/>
          <w:sz w:val="22"/>
          <w:szCs w:val="22"/>
          <w:lang w:val="ru-RU"/>
        </w:rPr>
        <w:t xml:space="preserve">: Разделение больших элементов, анализ элементов, переоценка элементов и изменение приоритетов для </w:t>
      </w:r>
      <w:r w:rsidRPr="00AC0E5E">
        <w:rPr>
          <w:rFonts w:ascii="Garamond" w:hAnsi="Garamond"/>
          <w:i/>
          <w:iCs/>
          <w:sz w:val="22"/>
          <w:szCs w:val="22"/>
          <w:lang w:val="ru-RU"/>
        </w:rPr>
        <w:t>будущих</w:t>
      </w:r>
      <w:r w:rsidRPr="00AC0E5E">
        <w:rPr>
          <w:rFonts w:ascii="Garamond" w:hAnsi="Garamond"/>
          <w:sz w:val="22"/>
          <w:szCs w:val="22"/>
          <w:lang w:val="ru-RU"/>
        </w:rPr>
        <w:t xml:space="preserve"> Спринтов.</w:t>
      </w:r>
    </w:p>
    <w:p w14:paraId="76B05904" w14:textId="082597AA"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Участники</w:t>
      </w:r>
      <w:r w:rsidRPr="00AC0E5E">
        <w:rPr>
          <w:rFonts w:ascii="Garamond" w:hAnsi="Garamond"/>
          <w:sz w:val="22"/>
          <w:szCs w:val="22"/>
          <w:lang w:val="ru-RU"/>
        </w:rPr>
        <w:t>: Команда; Владелец Продукта будет присутствовать на всём мероприятии, если он является экспертом, который может помочь с подробным уточнением. В противном случае он(а) может присутствовать только частично, чтобы задать направление или изменить приоритеты; те, кто понимают требования и могут помочь команде; Скрам-мастер будет присутствовать на первых событиях, чтобы научить Команду проводить это событие эффективно, в противном случае может не присутствовать.</w:t>
      </w:r>
    </w:p>
    <w:p w14:paraId="6653DDDF" w14:textId="1A4AE37A"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lastRenderedPageBreak/>
        <w:t>Длительность</w:t>
      </w:r>
      <w:r w:rsidRPr="00AC0E5E">
        <w:rPr>
          <w:rFonts w:ascii="Garamond" w:hAnsi="Garamond"/>
          <w:sz w:val="22"/>
          <w:szCs w:val="22"/>
          <w:lang w:val="ru-RU"/>
        </w:rPr>
        <w:t>: Обычно не более 10% усилий Команды в Спринте, хотя может быть и больше в случае “сложных для анализа” элементов. Например, в двухнедельном Спринте, один день полностью может уходить на уточнение.</w:t>
      </w:r>
    </w:p>
    <w:p w14:paraId="3A7391BF" w14:textId="77777777" w:rsidR="00AC0E5E" w:rsidRPr="00AC0E5E" w:rsidRDefault="00AC0E5E" w:rsidP="00AC0E5E">
      <w:pPr>
        <w:pStyle w:val="ListParagraph"/>
        <w:tabs>
          <w:tab w:val="left" w:pos="0"/>
        </w:tabs>
        <w:ind w:left="0"/>
        <w:rPr>
          <w:rFonts w:ascii="Garamond" w:hAnsi="Garamond"/>
          <w:sz w:val="22"/>
          <w:szCs w:val="22"/>
          <w:lang w:val="ru-RU"/>
        </w:rPr>
      </w:pPr>
    </w:p>
    <w:p w14:paraId="7EAB2F24" w14:textId="77777777" w:rsidR="00AC0E5E" w:rsidRPr="00AC0E5E" w:rsidRDefault="00AC0E5E">
      <w:pPr>
        <w:pStyle w:val="ListParagraph"/>
        <w:tabs>
          <w:tab w:val="left" w:pos="0"/>
        </w:tabs>
        <w:ind w:left="0"/>
        <w:jc w:val="both"/>
        <w:rPr>
          <w:rFonts w:ascii="Garamond" w:hAnsi="Garamond"/>
          <w:sz w:val="22"/>
          <w:szCs w:val="22"/>
          <w:lang w:val="ru-RU"/>
        </w:rPr>
        <w:pPrChange w:id="82" w:author="Пользователь" w:date="2020-10-10T15:41:00Z">
          <w:pPr>
            <w:pStyle w:val="ListParagraph"/>
            <w:tabs>
              <w:tab w:val="left" w:pos="0"/>
            </w:tabs>
            <w:ind w:left="0"/>
          </w:pPr>
        </w:pPrChange>
      </w:pPr>
      <w:r w:rsidRPr="00AC0E5E">
        <w:rPr>
          <w:rFonts w:ascii="Garamond" w:hAnsi="Garamond"/>
          <w:sz w:val="22"/>
          <w:szCs w:val="22"/>
          <w:lang w:val="ru-RU"/>
        </w:rPr>
        <w:t>Одна из малоизвестных, но ценных рекомендаций в Скраме заключается в том, что некоторая доля каждого Спринта должна выделяться всей Командой на Уточнение Бэклога Продукта (</w:t>
      </w:r>
      <w:r w:rsidRPr="00AC0E5E">
        <w:rPr>
          <w:rFonts w:ascii="Garamond" w:hAnsi="Garamond"/>
          <w:sz w:val="22"/>
          <w:szCs w:val="22"/>
        </w:rPr>
        <w:t>Product</w:t>
      </w:r>
      <w:r w:rsidRPr="00AC0E5E">
        <w:rPr>
          <w:rFonts w:ascii="Garamond" w:hAnsi="Garamond"/>
          <w:sz w:val="22"/>
          <w:szCs w:val="22"/>
          <w:lang w:val="ru-RU"/>
        </w:rPr>
        <w:t xml:space="preserve"> </w:t>
      </w:r>
      <w:r w:rsidRPr="00AC0E5E">
        <w:rPr>
          <w:rFonts w:ascii="Garamond" w:hAnsi="Garamond"/>
          <w:sz w:val="22"/>
          <w:szCs w:val="22"/>
        </w:rPr>
        <w:t>Backlog</w:t>
      </w:r>
      <w:r w:rsidRPr="00AC0E5E">
        <w:rPr>
          <w:rFonts w:ascii="Garamond" w:hAnsi="Garamond"/>
          <w:sz w:val="22"/>
          <w:szCs w:val="22"/>
          <w:lang w:val="ru-RU"/>
        </w:rPr>
        <w:t xml:space="preserve"> </w:t>
      </w:r>
      <w:r w:rsidRPr="00AC0E5E">
        <w:rPr>
          <w:rFonts w:ascii="Garamond" w:hAnsi="Garamond"/>
          <w:sz w:val="22"/>
          <w:szCs w:val="22"/>
        </w:rPr>
        <w:t>Refinement</w:t>
      </w:r>
      <w:r w:rsidRPr="00AC0E5E">
        <w:rPr>
          <w:rFonts w:ascii="Garamond" w:hAnsi="Garamond"/>
          <w:sz w:val="22"/>
          <w:szCs w:val="22"/>
          <w:lang w:val="ru-RU"/>
        </w:rPr>
        <w:t xml:space="preserve">, </w:t>
      </w:r>
      <w:r w:rsidRPr="00AC0E5E">
        <w:rPr>
          <w:rFonts w:ascii="Garamond" w:hAnsi="Garamond"/>
          <w:sz w:val="22"/>
          <w:szCs w:val="22"/>
        </w:rPr>
        <w:t>PBR</w:t>
      </w:r>
      <w:r w:rsidRPr="00AC0E5E">
        <w:rPr>
          <w:rFonts w:ascii="Garamond" w:hAnsi="Garamond"/>
          <w:sz w:val="22"/>
          <w:szCs w:val="22"/>
          <w:lang w:val="ru-RU"/>
        </w:rPr>
        <w:t>) или “причесывание” (</w:t>
      </w:r>
      <w:r w:rsidRPr="00AC0E5E">
        <w:rPr>
          <w:rFonts w:ascii="Garamond" w:hAnsi="Garamond"/>
          <w:sz w:val="22"/>
          <w:szCs w:val="22"/>
        </w:rPr>
        <w:t>grooming</w:t>
      </w:r>
      <w:r w:rsidRPr="00AC0E5E">
        <w:rPr>
          <w:rFonts w:ascii="Garamond" w:hAnsi="Garamond"/>
          <w:sz w:val="22"/>
          <w:szCs w:val="22"/>
          <w:lang w:val="ru-RU"/>
        </w:rPr>
        <w:t>) для поддержки будущих Спринтов. Оно включает в себя подробный анализ требований, разделение больших элементов на более мелкие, оценку новых элементов и повторную оценку существующих элементов. Скрам ничего не говорит о том, как выполняется эта работа, но часто используемый метод - это целенаправленная групповая сессия в середине или конце Спринта, где Команда, Владелец Продукта и другие заинтересованные стороны могут посвятить себя этой работе без перерыва.</w:t>
      </w:r>
    </w:p>
    <w:p w14:paraId="083C615B" w14:textId="77777777" w:rsidR="00AC0E5E" w:rsidRPr="00923EE5" w:rsidRDefault="00AC0E5E">
      <w:pPr>
        <w:tabs>
          <w:tab w:val="left" w:pos="0"/>
        </w:tabs>
        <w:jc w:val="both"/>
        <w:rPr>
          <w:rFonts w:ascii="Garamond" w:hAnsi="Garamond"/>
          <w:sz w:val="22"/>
          <w:szCs w:val="22"/>
          <w:lang w:val="ru-RU"/>
          <w:rPrChange w:id="83" w:author="Пользователь" w:date="2020-10-10T15:42:00Z">
            <w:rPr>
              <w:lang w:val="ru-RU"/>
            </w:rPr>
          </w:rPrChange>
        </w:rPr>
        <w:pPrChange w:id="84" w:author="Пользователь" w:date="2020-10-10T15:42:00Z">
          <w:pPr>
            <w:pStyle w:val="ListParagraph"/>
            <w:tabs>
              <w:tab w:val="left" w:pos="0"/>
            </w:tabs>
          </w:pPr>
        </w:pPrChange>
      </w:pPr>
    </w:p>
    <w:p w14:paraId="31CA4B64" w14:textId="5A5F78A8" w:rsidR="00AC0E5E" w:rsidRPr="00AC0E5E" w:rsidRDefault="00AC0E5E">
      <w:pPr>
        <w:pStyle w:val="ListParagraph"/>
        <w:tabs>
          <w:tab w:val="left" w:pos="0"/>
        </w:tabs>
        <w:ind w:left="0"/>
        <w:jc w:val="both"/>
        <w:rPr>
          <w:rFonts w:ascii="Garamond" w:hAnsi="Garamond"/>
          <w:sz w:val="22"/>
          <w:szCs w:val="22"/>
          <w:lang w:val="ru-RU"/>
        </w:rPr>
        <w:pPrChange w:id="85" w:author="Пользователь" w:date="2020-10-10T15:41:00Z">
          <w:pPr>
            <w:pStyle w:val="ListParagraph"/>
            <w:tabs>
              <w:tab w:val="left" w:pos="0"/>
            </w:tabs>
            <w:ind w:left="0"/>
          </w:pPr>
        </w:pPrChange>
      </w:pPr>
      <w:r w:rsidRPr="00AC0E5E">
        <w:rPr>
          <w:rFonts w:ascii="Garamond" w:hAnsi="Garamond"/>
          <w:sz w:val="22"/>
          <w:szCs w:val="22"/>
          <w:lang w:val="ru-RU"/>
        </w:rPr>
        <w:t xml:space="preserve">Это активность по уточнению </w:t>
      </w:r>
      <w:r w:rsidRPr="00AC0E5E">
        <w:rPr>
          <w:rFonts w:ascii="Garamond" w:hAnsi="Garamond"/>
          <w:i/>
          <w:iCs/>
          <w:sz w:val="22"/>
          <w:szCs w:val="22"/>
          <w:lang w:val="ru-RU"/>
        </w:rPr>
        <w:t>не</w:t>
      </w:r>
      <w:r w:rsidRPr="00AC0E5E">
        <w:rPr>
          <w:rFonts w:ascii="Garamond" w:hAnsi="Garamond"/>
          <w:sz w:val="22"/>
          <w:szCs w:val="22"/>
          <w:lang w:val="ru-RU"/>
        </w:rPr>
        <w:t xml:space="preserve"> для элементов, выбранных на текущий Спринт; она для элементов на будущее, скорее всего, на следующие один или два Спринта. Благодаря этой практике планирование Спринта становится относительно простым, поскольку Владелец Продукта и Скрам-команда начинают планирование с чёткого, хорошо проанализированного и тщательно оценённого набора элементов. Признаком того, что сессия по уточнению не проводится (или проводится неэффективно), является то, что на Планирования Спринта возникают важные вопросы, новые данные, путаница и ощущение незавершенности; затем работа по Планированию часто перетекает в сам Спринт, что обычно нежелательно.</w:t>
      </w:r>
    </w:p>
    <w:p w14:paraId="45DFC005" w14:textId="066A3517" w:rsidR="00183A57" w:rsidRPr="00AC0E5E" w:rsidRDefault="008B0FA7">
      <w:pPr>
        <w:pStyle w:val="Heading1"/>
        <w:rPr>
          <w:lang w:val="ru-RU"/>
        </w:rPr>
      </w:pPr>
      <w:r>
        <w:rPr>
          <w:lang w:val="ru-RU"/>
        </w:rPr>
        <w:t>Обзор</w:t>
      </w:r>
      <w:r w:rsidRPr="00AC0E5E">
        <w:rPr>
          <w:lang w:val="ru-RU"/>
        </w:rPr>
        <w:t xml:space="preserve"> </w:t>
      </w:r>
      <w:r>
        <w:rPr>
          <w:lang w:val="ru-RU"/>
        </w:rPr>
        <w:t>Спринта</w:t>
      </w:r>
    </w:p>
    <w:p w14:paraId="3864D481" w14:textId="00A92126"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Описание</w:t>
      </w:r>
      <w:r w:rsidRPr="00AC0E5E">
        <w:rPr>
          <w:rFonts w:ascii="Garamond" w:hAnsi="Garamond"/>
          <w:sz w:val="22"/>
          <w:szCs w:val="22"/>
          <w:lang w:val="ru-RU"/>
        </w:rPr>
        <w:t>: Инспекция и адаптация инкремента продукта.</w:t>
      </w:r>
    </w:p>
    <w:p w14:paraId="0F391B7A" w14:textId="34C15FFC"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Участники</w:t>
      </w:r>
      <w:r w:rsidRPr="00AC0E5E">
        <w:rPr>
          <w:rFonts w:ascii="Garamond" w:hAnsi="Garamond"/>
          <w:sz w:val="22"/>
          <w:szCs w:val="22"/>
          <w:lang w:val="ru-RU"/>
        </w:rPr>
        <w:t>: Команда, Владелец Продукта, Скрам-мастер. При необходимости другие заинтересованные стороны, приглашенные Владельцем Продукта.</w:t>
      </w:r>
    </w:p>
    <w:p w14:paraId="1CDFDD28" w14:textId="4B0F32C4"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Длительность</w:t>
      </w:r>
      <w:r w:rsidRPr="00AC0E5E">
        <w:rPr>
          <w:rFonts w:ascii="Garamond" w:hAnsi="Garamond"/>
          <w:sz w:val="22"/>
          <w:szCs w:val="22"/>
          <w:lang w:val="ru-RU"/>
        </w:rPr>
        <w:t>: Не более одного часа из расчёта на одну неделю Спринта.</w:t>
      </w:r>
    </w:p>
    <w:p w14:paraId="53340618" w14:textId="77777777" w:rsidR="00AC0E5E" w:rsidRPr="00AC0E5E" w:rsidRDefault="00AC0E5E" w:rsidP="00AC0E5E">
      <w:pPr>
        <w:pStyle w:val="ListParagraph"/>
        <w:tabs>
          <w:tab w:val="left" w:pos="0"/>
        </w:tabs>
        <w:ind w:left="0"/>
        <w:rPr>
          <w:rFonts w:ascii="Garamond" w:hAnsi="Garamond"/>
          <w:sz w:val="22"/>
          <w:szCs w:val="22"/>
          <w:lang w:val="ru-RU"/>
        </w:rPr>
      </w:pPr>
    </w:p>
    <w:p w14:paraId="0DDABA43" w14:textId="01A45991" w:rsidR="00AC0E5E" w:rsidRPr="00AC0E5E" w:rsidRDefault="00AC0E5E">
      <w:pPr>
        <w:pStyle w:val="ListParagraph"/>
        <w:tabs>
          <w:tab w:val="left" w:pos="0"/>
        </w:tabs>
        <w:ind w:left="0"/>
        <w:jc w:val="both"/>
        <w:rPr>
          <w:rFonts w:ascii="Garamond" w:hAnsi="Garamond"/>
          <w:sz w:val="22"/>
          <w:szCs w:val="22"/>
          <w:lang w:val="ru-RU"/>
        </w:rPr>
        <w:pPrChange w:id="86" w:author="Пользователь" w:date="2020-10-10T15:43:00Z">
          <w:pPr>
            <w:pStyle w:val="ListParagraph"/>
            <w:tabs>
              <w:tab w:val="left" w:pos="0"/>
            </w:tabs>
            <w:ind w:left="0"/>
          </w:pPr>
        </w:pPrChange>
      </w:pPr>
      <w:r w:rsidRPr="00AC0E5E">
        <w:rPr>
          <w:rFonts w:ascii="Garamond" w:hAnsi="Garamond"/>
          <w:sz w:val="22"/>
          <w:szCs w:val="22"/>
          <w:lang w:val="ru-RU"/>
        </w:rPr>
        <w:t xml:space="preserve">В конце Спринта проводится </w:t>
      </w:r>
      <w:r w:rsidRPr="00AC0E5E">
        <w:rPr>
          <w:rFonts w:ascii="Garamond" w:hAnsi="Garamond"/>
          <w:b/>
          <w:bCs/>
          <w:sz w:val="22"/>
          <w:szCs w:val="22"/>
          <w:lang w:val="ru-RU"/>
        </w:rPr>
        <w:t>Обзор Спринта</w:t>
      </w:r>
      <w:r w:rsidRPr="00AC0E5E">
        <w:rPr>
          <w:rFonts w:ascii="Garamond" w:hAnsi="Garamond"/>
          <w:sz w:val="22"/>
          <w:szCs w:val="22"/>
          <w:lang w:val="ru-RU"/>
        </w:rPr>
        <w:t xml:space="preserve"> (</w:t>
      </w:r>
      <w:r w:rsidRPr="00AC0E5E">
        <w:rPr>
          <w:rFonts w:ascii="Garamond" w:hAnsi="Garamond"/>
          <w:sz w:val="22"/>
          <w:szCs w:val="22"/>
        </w:rPr>
        <w:t>Sprint</w:t>
      </w:r>
      <w:r w:rsidRPr="00AC0E5E">
        <w:rPr>
          <w:rFonts w:ascii="Garamond" w:hAnsi="Garamond"/>
          <w:sz w:val="22"/>
          <w:szCs w:val="22"/>
          <w:lang w:val="ru-RU"/>
        </w:rPr>
        <w:t xml:space="preserve"> </w:t>
      </w:r>
      <w:r w:rsidRPr="00AC0E5E">
        <w:rPr>
          <w:rFonts w:ascii="Garamond" w:hAnsi="Garamond"/>
          <w:sz w:val="22"/>
          <w:szCs w:val="22"/>
        </w:rPr>
        <w:t>Review</w:t>
      </w:r>
      <w:r w:rsidRPr="00AC0E5E">
        <w:rPr>
          <w:rFonts w:ascii="Garamond" w:hAnsi="Garamond"/>
          <w:sz w:val="22"/>
          <w:szCs w:val="22"/>
          <w:lang w:val="ru-RU"/>
        </w:rPr>
        <w:t>), на котором обсуждаются результаты спринта. На этой встрече присутствуют Владелец Продукта, члены Команды и Скрам-мастер, а также клиенты, пользователи, заинтересованные стороны, эксперты, руководители и все, кто заинтересован. Продолжительность для двухнедельного Спринта составляет не более двух часов. Любой присутствующий может задавать вопросы и вносить свой вклад.</w:t>
      </w:r>
    </w:p>
    <w:p w14:paraId="1B285344" w14:textId="77777777" w:rsidR="00AC0E5E" w:rsidRPr="00AC0E5E" w:rsidRDefault="00AC0E5E">
      <w:pPr>
        <w:pStyle w:val="ListParagraph"/>
        <w:tabs>
          <w:tab w:val="left" w:pos="0"/>
        </w:tabs>
        <w:ind w:left="0"/>
        <w:jc w:val="both"/>
        <w:rPr>
          <w:rFonts w:ascii="Garamond" w:hAnsi="Garamond"/>
          <w:sz w:val="22"/>
          <w:szCs w:val="22"/>
          <w:lang w:val="ru-RU"/>
        </w:rPr>
        <w:pPrChange w:id="87" w:author="Пользователь" w:date="2020-10-10T15:43:00Z">
          <w:pPr>
            <w:pStyle w:val="ListParagraph"/>
            <w:tabs>
              <w:tab w:val="left" w:pos="0"/>
            </w:tabs>
            <w:ind w:left="0"/>
          </w:pPr>
        </w:pPrChange>
      </w:pPr>
    </w:p>
    <w:p w14:paraId="750F10A5" w14:textId="280B9725" w:rsidR="00AC0E5E" w:rsidRPr="00AC0E5E" w:rsidRDefault="00AC0E5E">
      <w:pPr>
        <w:pStyle w:val="ListParagraph"/>
        <w:tabs>
          <w:tab w:val="left" w:pos="0"/>
        </w:tabs>
        <w:ind w:left="0"/>
        <w:jc w:val="both"/>
        <w:rPr>
          <w:rFonts w:ascii="Garamond" w:hAnsi="Garamond"/>
          <w:sz w:val="22"/>
          <w:szCs w:val="22"/>
          <w:lang w:val="ru-RU"/>
        </w:rPr>
        <w:pPrChange w:id="88" w:author="Пользователь" w:date="2020-10-10T15:43:00Z">
          <w:pPr>
            <w:pStyle w:val="ListParagraph"/>
            <w:tabs>
              <w:tab w:val="left" w:pos="0"/>
            </w:tabs>
            <w:ind w:left="0"/>
          </w:pPr>
        </w:pPrChange>
      </w:pPr>
      <w:r w:rsidRPr="00AC0E5E">
        <w:rPr>
          <w:rFonts w:ascii="Garamond" w:hAnsi="Garamond"/>
          <w:sz w:val="22"/>
          <w:szCs w:val="22"/>
          <w:lang w:val="ru-RU"/>
        </w:rPr>
        <w:t xml:space="preserve">Обзор часто ошибочно называют “демонстрацией”, но это не отражает истинного намерения </w:t>
      </w:r>
      <w:commentRangeStart w:id="89"/>
      <w:r w:rsidR="000B60A1">
        <w:rPr>
          <w:rFonts w:ascii="Garamond" w:hAnsi="Garamond"/>
          <w:sz w:val="22"/>
          <w:szCs w:val="22"/>
          <w:lang w:val="ru-RU"/>
        </w:rPr>
        <w:t>данной</w:t>
      </w:r>
      <w:r w:rsidR="000B60A1" w:rsidRPr="00AC0E5E">
        <w:rPr>
          <w:rFonts w:ascii="Garamond" w:hAnsi="Garamond"/>
          <w:sz w:val="22"/>
          <w:szCs w:val="22"/>
          <w:lang w:val="ru-RU"/>
        </w:rPr>
        <w:t xml:space="preserve"> </w:t>
      </w:r>
      <w:commentRangeEnd w:id="89"/>
      <w:r w:rsidR="000B60A1">
        <w:rPr>
          <w:rStyle w:val="CommentReference"/>
          <w:rFonts w:cs="Times New Roman"/>
          <w:color w:val="auto"/>
          <w14:textOutline w14:w="0" w14:cap="rnd" w14:cmpd="sng" w14:algn="ctr">
            <w14:noFill/>
            <w14:prstDash w14:val="solid"/>
            <w14:bevel/>
          </w14:textOutline>
        </w:rPr>
        <w:commentReference w:id="89"/>
      </w:r>
      <w:r w:rsidRPr="00AC0E5E">
        <w:rPr>
          <w:rFonts w:ascii="Garamond" w:hAnsi="Garamond"/>
          <w:sz w:val="22"/>
          <w:szCs w:val="22"/>
          <w:lang w:val="ru-RU"/>
        </w:rPr>
        <w:t xml:space="preserve">встречи. Ключевая идея Скрама - это </w:t>
      </w:r>
      <w:r w:rsidRPr="00AC0E5E">
        <w:rPr>
          <w:rFonts w:ascii="Garamond" w:hAnsi="Garamond"/>
          <w:i/>
          <w:iCs/>
          <w:sz w:val="22"/>
          <w:szCs w:val="22"/>
          <w:lang w:val="ru-RU"/>
        </w:rPr>
        <w:t>инспекция и адаптация</w:t>
      </w:r>
      <w:r w:rsidRPr="00AC0E5E">
        <w:rPr>
          <w:rFonts w:ascii="Garamond" w:hAnsi="Garamond"/>
          <w:sz w:val="22"/>
          <w:szCs w:val="22"/>
          <w:lang w:val="ru-RU"/>
        </w:rPr>
        <w:t xml:space="preserve">. Видеть и знать, что происходит, чтобы затем обработать эту обратную связь в повторяющихся циклах. Обзор Спринта - это инспекция и адаптация </w:t>
      </w:r>
      <w:r w:rsidRPr="00AC0E5E">
        <w:rPr>
          <w:rFonts w:ascii="Garamond" w:hAnsi="Garamond"/>
          <w:i/>
          <w:iCs/>
          <w:sz w:val="22"/>
          <w:szCs w:val="22"/>
          <w:lang w:val="ru-RU"/>
        </w:rPr>
        <w:t>продукта</w:t>
      </w:r>
      <w:r w:rsidRPr="00AC0E5E">
        <w:rPr>
          <w:rFonts w:ascii="Garamond" w:hAnsi="Garamond"/>
          <w:sz w:val="22"/>
          <w:szCs w:val="22"/>
          <w:lang w:val="ru-RU"/>
        </w:rPr>
        <w:t xml:space="preserve">. Это время для Владельца Продукта, чтобы получить новую информацию о продукте и Команде (поэтому оно называется Обзором Спринта); а также для Команды, чтобы получить новую информацию от Владельца Продукта и рынка. Следовательно, критически важным элементом обзора является углубленное </w:t>
      </w:r>
      <w:r w:rsidRPr="00AC0E5E">
        <w:rPr>
          <w:rFonts w:ascii="Garamond" w:hAnsi="Garamond"/>
          <w:i/>
          <w:iCs/>
          <w:sz w:val="22"/>
          <w:szCs w:val="22"/>
          <w:lang w:val="ru-RU"/>
        </w:rPr>
        <w:t>обсуждение</w:t>
      </w:r>
      <w:r w:rsidRPr="00AC0E5E">
        <w:rPr>
          <w:rFonts w:ascii="Garamond" w:hAnsi="Garamond"/>
          <w:sz w:val="22"/>
          <w:szCs w:val="22"/>
          <w:lang w:val="ru-RU"/>
        </w:rPr>
        <w:t xml:space="preserve"> между Командой и Владельцем Продукта с целью изучения ситуации, получения рекомендаций и т. д. Обзор, конечно же, включает использование текущей версии живого программного обеспечения, созданного Командой во время Спринта, но если в центре внимания обзора находится только просмотр продукта, а не обсуждение, возникает дисбаланс.</w:t>
      </w:r>
    </w:p>
    <w:p w14:paraId="5DFE8BF1" w14:textId="77777777" w:rsidR="00AC0E5E" w:rsidRPr="00AC0E5E" w:rsidRDefault="00AC0E5E">
      <w:pPr>
        <w:pStyle w:val="ListParagraph"/>
        <w:tabs>
          <w:tab w:val="left" w:pos="0"/>
        </w:tabs>
        <w:ind w:left="0"/>
        <w:jc w:val="both"/>
        <w:rPr>
          <w:rFonts w:ascii="Garamond" w:hAnsi="Garamond"/>
          <w:sz w:val="22"/>
          <w:szCs w:val="22"/>
          <w:lang w:val="ru-RU"/>
        </w:rPr>
        <w:pPrChange w:id="90" w:author="Пользователь" w:date="2020-10-10T15:43:00Z">
          <w:pPr>
            <w:pStyle w:val="ListParagraph"/>
            <w:tabs>
              <w:tab w:val="left" w:pos="0"/>
            </w:tabs>
            <w:ind w:left="0"/>
          </w:pPr>
        </w:pPrChange>
      </w:pPr>
    </w:p>
    <w:p w14:paraId="094B7C17" w14:textId="77777777" w:rsidR="00AC0E5E" w:rsidRPr="00AC0E5E" w:rsidRDefault="00AC0E5E">
      <w:pPr>
        <w:pStyle w:val="ListParagraph"/>
        <w:tabs>
          <w:tab w:val="left" w:pos="0"/>
        </w:tabs>
        <w:ind w:left="0"/>
        <w:jc w:val="both"/>
        <w:rPr>
          <w:rFonts w:ascii="Garamond" w:hAnsi="Garamond"/>
          <w:sz w:val="22"/>
          <w:szCs w:val="22"/>
          <w:lang w:val="ru-RU"/>
        </w:rPr>
        <w:pPrChange w:id="91" w:author="Пользователь" w:date="2020-10-10T15:43:00Z">
          <w:pPr>
            <w:pStyle w:val="ListParagraph"/>
            <w:tabs>
              <w:tab w:val="left" w:pos="0"/>
            </w:tabs>
            <w:ind w:left="0"/>
          </w:pPr>
        </w:pPrChange>
      </w:pPr>
      <w:r w:rsidRPr="00AC0E5E">
        <w:rPr>
          <w:rFonts w:ascii="Garamond" w:hAnsi="Garamond"/>
          <w:sz w:val="22"/>
          <w:szCs w:val="22"/>
          <w:lang w:val="ru-RU"/>
        </w:rPr>
        <w:t>“Живое программное обеспечение” на Обзоре Спринта - это не “презентация”, которую делает Команда - здесь нет никакого показа слайдов. Оно предназначено для непосредственной инспекции запущенного вживую программного обеспечения, работающего, например, в тестовом окружении или песочнице. В комнате для Обзора необходимы один или несколько компьютеров, на которых люди смогут инспектировать и использовать работающее программное обеспечение. Предпочитайте активную сессию, в которой реальные пользователи и Владелец Продукта самостоятельно взаимодействуют с программным обеспечением, а не пассивную демонстрацию от Команды.</w:t>
      </w:r>
    </w:p>
    <w:p w14:paraId="2FE4222C" w14:textId="2A824988" w:rsidR="00AC0E5E" w:rsidRPr="00923EE5" w:rsidDel="00923EE5" w:rsidRDefault="00AC0E5E">
      <w:pPr>
        <w:tabs>
          <w:tab w:val="left" w:pos="0"/>
        </w:tabs>
        <w:jc w:val="both"/>
        <w:rPr>
          <w:del w:id="92" w:author="Пользователь" w:date="2020-10-10T15:43:00Z"/>
          <w:rFonts w:ascii="Garamond" w:hAnsi="Garamond"/>
          <w:b/>
          <w:bCs/>
          <w:sz w:val="22"/>
          <w:szCs w:val="22"/>
          <w:lang w:val="ru-RU"/>
          <w:rPrChange w:id="93" w:author="Пользователь" w:date="2020-10-10T15:43:00Z">
            <w:rPr>
              <w:del w:id="94" w:author="Пользователь" w:date="2020-10-10T15:43:00Z"/>
              <w:lang w:val="ru-RU"/>
            </w:rPr>
          </w:rPrChange>
        </w:rPr>
        <w:pPrChange w:id="95" w:author="Пользователь" w:date="2020-10-10T15:43:00Z">
          <w:pPr>
            <w:pStyle w:val="ListParagraph"/>
            <w:tabs>
              <w:tab w:val="left" w:pos="0"/>
            </w:tabs>
          </w:pPr>
        </w:pPrChange>
      </w:pPr>
    </w:p>
    <w:p w14:paraId="1666D790" w14:textId="5DFFC514" w:rsidR="00AC0E5E" w:rsidRPr="00AC0E5E" w:rsidRDefault="00AC0E5E">
      <w:pPr>
        <w:pStyle w:val="ListParagraph"/>
        <w:tabs>
          <w:tab w:val="left" w:pos="0"/>
        </w:tabs>
        <w:ind w:left="0"/>
        <w:jc w:val="both"/>
        <w:rPr>
          <w:rFonts w:ascii="Garamond" w:hAnsi="Garamond"/>
          <w:sz w:val="22"/>
          <w:szCs w:val="22"/>
          <w:lang w:val="ru-RU"/>
        </w:rPr>
        <w:pPrChange w:id="96" w:author="Пользователь" w:date="2020-10-10T15:43:00Z">
          <w:pPr>
            <w:pStyle w:val="ListParagraph"/>
            <w:tabs>
              <w:tab w:val="left" w:pos="0"/>
            </w:tabs>
            <w:ind w:left="0"/>
          </w:pPr>
        </w:pPrChange>
      </w:pPr>
      <w:r w:rsidRPr="00AC0E5E">
        <w:rPr>
          <w:rFonts w:ascii="Garamond" w:hAnsi="Garamond"/>
          <w:sz w:val="22"/>
          <w:szCs w:val="22"/>
          <w:lang w:val="ru-RU"/>
        </w:rPr>
        <w:t>Старайтесь тратить не более 30 минут на подготовку к Обзору Спринта, иначе это может быть признаком того, что что-то идёт не так.</w:t>
      </w:r>
    </w:p>
    <w:p w14:paraId="4664E3E2" w14:textId="64E5168F" w:rsidR="00183A57" w:rsidRPr="00AC0E5E" w:rsidRDefault="008B0FA7">
      <w:pPr>
        <w:pStyle w:val="Heading1"/>
        <w:rPr>
          <w:lang w:val="ru-RU"/>
        </w:rPr>
      </w:pPr>
      <w:r>
        <w:rPr>
          <w:lang w:val="ru-RU"/>
        </w:rPr>
        <w:t>Ретроспектива</w:t>
      </w:r>
      <w:r w:rsidRPr="00AC0E5E">
        <w:rPr>
          <w:lang w:val="ru-RU"/>
        </w:rPr>
        <w:t xml:space="preserve"> </w:t>
      </w:r>
      <w:r>
        <w:rPr>
          <w:lang w:val="ru-RU"/>
        </w:rPr>
        <w:t>Спринта</w:t>
      </w:r>
    </w:p>
    <w:p w14:paraId="06435C8A" w14:textId="12AECF4C"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Описание</w:t>
      </w:r>
      <w:r w:rsidRPr="00AC0E5E">
        <w:rPr>
          <w:rFonts w:ascii="Garamond" w:hAnsi="Garamond"/>
          <w:sz w:val="22"/>
          <w:szCs w:val="22"/>
          <w:lang w:val="ru-RU"/>
        </w:rPr>
        <w:t>: Инспекция и адаптация процессов и окружения.</w:t>
      </w:r>
    </w:p>
    <w:p w14:paraId="6141C13E" w14:textId="1EE20164"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Участники</w:t>
      </w:r>
      <w:r w:rsidRPr="00AC0E5E">
        <w:rPr>
          <w:rFonts w:ascii="Garamond" w:hAnsi="Garamond"/>
          <w:sz w:val="22"/>
          <w:szCs w:val="22"/>
          <w:lang w:val="ru-RU"/>
        </w:rPr>
        <w:t>: Команда, Скрам Мастер, Владелец Продукта (необязательно). Другие заинтересованные лица могут участвовать только по приглашению Командой.</w:t>
      </w:r>
    </w:p>
    <w:p w14:paraId="329F60AF" w14:textId="5E599685" w:rsidR="00AC0E5E" w:rsidRPr="001A6A60"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Длительность</w:t>
      </w:r>
      <w:r w:rsidRPr="00AC0E5E">
        <w:rPr>
          <w:rFonts w:ascii="Garamond" w:hAnsi="Garamond"/>
          <w:sz w:val="22"/>
          <w:szCs w:val="22"/>
          <w:lang w:val="ru-RU"/>
        </w:rPr>
        <w:t xml:space="preserve">: Не более 45 минут из расчёта на одну неделю </w:t>
      </w:r>
      <w:r w:rsidRPr="001A6A60">
        <w:rPr>
          <w:rFonts w:ascii="Garamond" w:hAnsi="Garamond"/>
          <w:sz w:val="22"/>
          <w:szCs w:val="22"/>
          <w:lang w:val="ru-RU"/>
        </w:rPr>
        <w:t>Спринта.</w:t>
      </w:r>
    </w:p>
    <w:p w14:paraId="274CE867" w14:textId="77777777" w:rsidR="00AC0E5E" w:rsidRPr="001A6A60" w:rsidRDefault="00AC0E5E" w:rsidP="00AC0E5E">
      <w:pPr>
        <w:pStyle w:val="ListParagraph"/>
        <w:tabs>
          <w:tab w:val="left" w:pos="0"/>
        </w:tabs>
        <w:ind w:left="0"/>
        <w:rPr>
          <w:rFonts w:ascii="Garamond" w:hAnsi="Garamond"/>
          <w:sz w:val="22"/>
          <w:szCs w:val="22"/>
          <w:lang w:val="ru-RU"/>
        </w:rPr>
      </w:pPr>
    </w:p>
    <w:p w14:paraId="4C7C6E31" w14:textId="071F26E7" w:rsidR="00AC0E5E" w:rsidRPr="001A6A60" w:rsidRDefault="00AC0E5E">
      <w:pPr>
        <w:pStyle w:val="ListParagraph"/>
        <w:tabs>
          <w:tab w:val="left" w:pos="0"/>
        </w:tabs>
        <w:ind w:left="0"/>
        <w:jc w:val="both"/>
        <w:rPr>
          <w:rFonts w:ascii="Garamond" w:hAnsi="Garamond"/>
          <w:sz w:val="22"/>
          <w:szCs w:val="22"/>
          <w:lang w:val="ru-RU"/>
        </w:rPr>
        <w:pPrChange w:id="97" w:author="Пользователь" w:date="2020-10-10T15:48:00Z">
          <w:pPr>
            <w:pStyle w:val="ListParagraph"/>
            <w:tabs>
              <w:tab w:val="left" w:pos="0"/>
            </w:tabs>
            <w:ind w:left="0"/>
          </w:pPr>
        </w:pPrChange>
      </w:pPr>
      <w:r w:rsidRPr="001A6A60">
        <w:rPr>
          <w:rFonts w:ascii="Garamond" w:hAnsi="Garamond"/>
          <w:sz w:val="22"/>
          <w:szCs w:val="22"/>
          <w:lang w:val="ru-RU"/>
        </w:rPr>
        <w:t xml:space="preserve">Обзор Спринта включает инспекция и адаптацию </w:t>
      </w:r>
      <w:r w:rsidRPr="001A6A60">
        <w:rPr>
          <w:rFonts w:ascii="Garamond" w:hAnsi="Garamond"/>
          <w:i/>
          <w:iCs/>
          <w:sz w:val="22"/>
          <w:szCs w:val="22"/>
          <w:lang w:val="ru-RU"/>
        </w:rPr>
        <w:t>продукта</w:t>
      </w:r>
      <w:r w:rsidRPr="001A6A60">
        <w:rPr>
          <w:rFonts w:ascii="Garamond" w:hAnsi="Garamond"/>
          <w:sz w:val="22"/>
          <w:szCs w:val="22"/>
          <w:lang w:val="ru-RU"/>
        </w:rPr>
        <w:t>. Ретроспектива Спринта (</w:t>
      </w:r>
      <w:r w:rsidRPr="00AC0E5E">
        <w:rPr>
          <w:rFonts w:ascii="Garamond" w:hAnsi="Garamond"/>
          <w:sz w:val="22"/>
          <w:szCs w:val="22"/>
        </w:rPr>
        <w:t>Sprint</w:t>
      </w:r>
      <w:r w:rsidRPr="001A6A60">
        <w:rPr>
          <w:rFonts w:ascii="Garamond" w:hAnsi="Garamond"/>
          <w:sz w:val="22"/>
          <w:szCs w:val="22"/>
          <w:lang w:val="ru-RU"/>
        </w:rPr>
        <w:t xml:space="preserve"> </w:t>
      </w:r>
      <w:r w:rsidRPr="00AC0E5E">
        <w:rPr>
          <w:rFonts w:ascii="Garamond" w:hAnsi="Garamond"/>
          <w:sz w:val="22"/>
          <w:szCs w:val="22"/>
        </w:rPr>
        <w:t>Retrospective</w:t>
      </w:r>
      <w:r w:rsidRPr="001A6A60">
        <w:rPr>
          <w:rFonts w:ascii="Garamond" w:hAnsi="Garamond"/>
          <w:sz w:val="22"/>
          <w:szCs w:val="22"/>
          <w:lang w:val="ru-RU"/>
        </w:rPr>
        <w:t xml:space="preserve">), следующая за обзором, включает в себя инспекцию и адаптацию </w:t>
      </w:r>
      <w:r w:rsidRPr="001A6A60">
        <w:rPr>
          <w:rFonts w:ascii="Garamond" w:hAnsi="Garamond"/>
          <w:i/>
          <w:iCs/>
          <w:sz w:val="22"/>
          <w:szCs w:val="22"/>
          <w:lang w:val="ru-RU"/>
        </w:rPr>
        <w:t>процессов и окружения</w:t>
      </w:r>
      <w:r w:rsidRPr="001A6A60">
        <w:rPr>
          <w:rFonts w:ascii="Garamond" w:hAnsi="Garamond"/>
          <w:sz w:val="22"/>
          <w:szCs w:val="22"/>
          <w:lang w:val="ru-RU"/>
        </w:rPr>
        <w:t>. Это возможность для Команды обсудить, что работает, а что нет, и договориться об изменениях, которые нужно попробовать. Иногда Скрам-мастер может выступать в качестве активного фасилитатора Ретроспективы, но иногда лучше найти незаинтересованного стороннего наблюдателя, чтобы провести событие; хорошая практика для Скрам-мастеров заключается в том, чтобы помогать друг другу с проведением ретроспектив в своих Командах, что обеспечивает “перекрёстное опыление” между ними.</w:t>
      </w:r>
    </w:p>
    <w:p w14:paraId="5C9C1F2C" w14:textId="77777777" w:rsidR="00AC0E5E" w:rsidRPr="001A6A60" w:rsidRDefault="00AC0E5E">
      <w:pPr>
        <w:pStyle w:val="ListParagraph"/>
        <w:tabs>
          <w:tab w:val="left" w:pos="0"/>
        </w:tabs>
        <w:ind w:left="0"/>
        <w:jc w:val="both"/>
        <w:rPr>
          <w:rFonts w:ascii="Garamond" w:hAnsi="Garamond"/>
          <w:sz w:val="22"/>
          <w:szCs w:val="22"/>
          <w:lang w:val="ru-RU"/>
        </w:rPr>
        <w:pPrChange w:id="98" w:author="Пользователь" w:date="2020-10-10T15:48:00Z">
          <w:pPr>
            <w:pStyle w:val="ListParagraph"/>
            <w:tabs>
              <w:tab w:val="left" w:pos="0"/>
            </w:tabs>
            <w:ind w:left="0"/>
          </w:pPr>
        </w:pPrChange>
      </w:pPr>
    </w:p>
    <w:p w14:paraId="6C64BEDD" w14:textId="7499C77B" w:rsidR="00AC0E5E" w:rsidRPr="001A6A60" w:rsidRDefault="00AC0E5E">
      <w:pPr>
        <w:pStyle w:val="ListParagraph"/>
        <w:tabs>
          <w:tab w:val="left" w:pos="0"/>
        </w:tabs>
        <w:ind w:left="0"/>
        <w:jc w:val="both"/>
        <w:rPr>
          <w:rFonts w:ascii="Garamond" w:hAnsi="Garamond"/>
          <w:sz w:val="22"/>
          <w:szCs w:val="22"/>
          <w:lang w:val="ru-RU"/>
        </w:rPr>
        <w:pPrChange w:id="99" w:author="Пользователь" w:date="2020-10-10T15:48:00Z">
          <w:pPr>
            <w:pStyle w:val="ListParagraph"/>
            <w:tabs>
              <w:tab w:val="left" w:pos="0"/>
            </w:tabs>
            <w:ind w:left="0"/>
          </w:pPr>
        </w:pPrChange>
      </w:pPr>
      <w:r w:rsidRPr="001A6A60">
        <w:rPr>
          <w:rFonts w:ascii="Garamond" w:hAnsi="Garamond"/>
          <w:sz w:val="22"/>
          <w:szCs w:val="22"/>
          <w:lang w:val="ru-RU"/>
        </w:rPr>
        <w:t xml:space="preserve">Существует множество техник проведения Ретроспективы Спринта, и книга </w:t>
      </w:r>
      <w:r w:rsidRPr="001A6A60">
        <w:rPr>
          <w:rFonts w:ascii="Garamond" w:hAnsi="Garamond"/>
          <w:i/>
          <w:iCs/>
          <w:sz w:val="22"/>
          <w:szCs w:val="22"/>
        </w:rPr>
        <w:t>Agile</w:t>
      </w:r>
      <w:r w:rsidRPr="001A6A60">
        <w:rPr>
          <w:rFonts w:ascii="Garamond" w:hAnsi="Garamond"/>
          <w:i/>
          <w:iCs/>
          <w:sz w:val="22"/>
          <w:szCs w:val="22"/>
          <w:lang w:val="ru-RU"/>
        </w:rPr>
        <w:t xml:space="preserve"> ретроспектива. Как превратить хорошую команду в великую</w:t>
      </w:r>
      <w:r w:rsidRPr="001A6A60">
        <w:rPr>
          <w:rFonts w:ascii="Garamond" w:hAnsi="Garamond"/>
          <w:sz w:val="22"/>
          <w:szCs w:val="22"/>
          <w:lang w:val="ru-RU"/>
        </w:rPr>
        <w:t>. (Дерби, Ларсен 2006) предоставляет полезный каталог таких техник.</w:t>
      </w:r>
    </w:p>
    <w:p w14:paraId="6FFB02FE" w14:textId="77777777" w:rsidR="00AC0E5E" w:rsidRPr="001A6A60" w:rsidRDefault="00AC0E5E">
      <w:pPr>
        <w:pStyle w:val="ListParagraph"/>
        <w:tabs>
          <w:tab w:val="left" w:pos="0"/>
        </w:tabs>
        <w:ind w:left="0"/>
        <w:jc w:val="both"/>
        <w:rPr>
          <w:rFonts w:ascii="Garamond" w:hAnsi="Garamond"/>
          <w:sz w:val="22"/>
          <w:szCs w:val="22"/>
          <w:lang w:val="ru-RU"/>
        </w:rPr>
        <w:pPrChange w:id="100" w:author="Пользователь" w:date="2020-10-10T15:48:00Z">
          <w:pPr>
            <w:pStyle w:val="ListParagraph"/>
            <w:tabs>
              <w:tab w:val="left" w:pos="0"/>
            </w:tabs>
            <w:ind w:left="0"/>
          </w:pPr>
        </w:pPrChange>
      </w:pPr>
    </w:p>
    <w:p w14:paraId="0BAEBAE5" w14:textId="77777777" w:rsidR="00AC0E5E" w:rsidRPr="001A6A60" w:rsidRDefault="00AC0E5E">
      <w:pPr>
        <w:pStyle w:val="ListParagraph"/>
        <w:tabs>
          <w:tab w:val="left" w:pos="0"/>
        </w:tabs>
        <w:ind w:left="0"/>
        <w:jc w:val="both"/>
        <w:rPr>
          <w:rFonts w:ascii="Garamond" w:hAnsi="Garamond"/>
          <w:sz w:val="22"/>
          <w:szCs w:val="22"/>
          <w:lang w:val="ru-RU"/>
        </w:rPr>
        <w:pPrChange w:id="101" w:author="Пользователь" w:date="2020-10-10T15:48:00Z">
          <w:pPr>
            <w:pStyle w:val="ListParagraph"/>
            <w:tabs>
              <w:tab w:val="left" w:pos="0"/>
            </w:tabs>
            <w:ind w:left="0"/>
          </w:pPr>
        </w:pPrChange>
      </w:pPr>
      <w:r w:rsidRPr="001A6A60">
        <w:rPr>
          <w:rFonts w:ascii="Garamond" w:hAnsi="Garamond"/>
          <w:sz w:val="22"/>
          <w:szCs w:val="22"/>
          <w:lang w:val="ru-RU"/>
        </w:rPr>
        <w:t xml:space="preserve">Многие команды проводят ретроспективы, сосредотачиваясь только на </w:t>
      </w:r>
      <w:del w:id="102" w:author="Пользователь" w:date="2020-10-10T15:51:00Z">
        <w:r w:rsidRPr="00F83BEB" w:rsidDel="00F83BEB">
          <w:rPr>
            <w:rFonts w:ascii="Garamond" w:hAnsi="Garamond"/>
            <w:i/>
            <w:iCs/>
            <w:sz w:val="22"/>
            <w:szCs w:val="22"/>
            <w:lang w:val="ru-RU"/>
            <w:rPrChange w:id="103" w:author="Пользователь" w:date="2020-10-10T15:51:00Z">
              <w:rPr>
                <w:rFonts w:ascii="Garamond" w:hAnsi="Garamond"/>
                <w:sz w:val="22"/>
                <w:szCs w:val="22"/>
                <w:lang w:val="ru-RU"/>
              </w:rPr>
            </w:rPrChange>
          </w:rPr>
          <w:delText>*</w:delText>
        </w:r>
      </w:del>
      <w:r w:rsidRPr="00F83BEB">
        <w:rPr>
          <w:rFonts w:ascii="Garamond" w:hAnsi="Garamond"/>
          <w:i/>
          <w:iCs/>
          <w:sz w:val="22"/>
          <w:szCs w:val="22"/>
          <w:lang w:val="ru-RU"/>
          <w:rPrChange w:id="104" w:author="Пользователь" w:date="2020-10-10T15:51:00Z">
            <w:rPr>
              <w:rFonts w:ascii="Garamond" w:hAnsi="Garamond"/>
              <w:sz w:val="22"/>
              <w:szCs w:val="22"/>
              <w:lang w:val="ru-RU"/>
            </w:rPr>
          </w:rPrChange>
        </w:rPr>
        <w:t>проблемах</w:t>
      </w:r>
      <w:del w:id="105" w:author="Пользователь" w:date="2020-10-10T15:51:00Z">
        <w:r w:rsidRPr="001A6A60" w:rsidDel="00F83BEB">
          <w:rPr>
            <w:rFonts w:ascii="Garamond" w:hAnsi="Garamond"/>
            <w:sz w:val="22"/>
            <w:szCs w:val="22"/>
            <w:lang w:val="ru-RU"/>
          </w:rPr>
          <w:delText>*</w:delText>
        </w:r>
      </w:del>
      <w:r w:rsidRPr="001A6A60">
        <w:rPr>
          <w:rFonts w:ascii="Garamond" w:hAnsi="Garamond"/>
          <w:sz w:val="22"/>
          <w:szCs w:val="22"/>
          <w:lang w:val="ru-RU"/>
        </w:rPr>
        <w:t>, что очень плохо. Это может привести к тому, что люди будут считать ретроспективы несколько удручающими или вовсе негативными событиями. Вместо этого убедитесь, что каждая ретроспектива также фокусируется на положительных или сильных сторонах; есть несколько книг по *модели благодарного запроса* (</w:t>
      </w:r>
      <w:r w:rsidRPr="00AC0E5E">
        <w:rPr>
          <w:rFonts w:ascii="Garamond" w:hAnsi="Garamond"/>
          <w:sz w:val="22"/>
          <w:szCs w:val="22"/>
        </w:rPr>
        <w:t>appreciative</w:t>
      </w:r>
      <w:r w:rsidRPr="001A6A60">
        <w:rPr>
          <w:rFonts w:ascii="Garamond" w:hAnsi="Garamond"/>
          <w:sz w:val="22"/>
          <w:szCs w:val="22"/>
          <w:lang w:val="ru-RU"/>
        </w:rPr>
        <w:t xml:space="preserve"> </w:t>
      </w:r>
      <w:r w:rsidRPr="00AC0E5E">
        <w:rPr>
          <w:rFonts w:ascii="Garamond" w:hAnsi="Garamond"/>
          <w:sz w:val="22"/>
          <w:szCs w:val="22"/>
        </w:rPr>
        <w:t>inquiry</w:t>
      </w:r>
      <w:r w:rsidRPr="001A6A60">
        <w:rPr>
          <w:rFonts w:ascii="Garamond" w:hAnsi="Garamond"/>
          <w:sz w:val="22"/>
          <w:szCs w:val="22"/>
          <w:lang w:val="ru-RU"/>
        </w:rPr>
        <w:t>), которые предлагают более подробные советы.</w:t>
      </w:r>
    </w:p>
    <w:p w14:paraId="494496F7" w14:textId="77777777" w:rsidR="00AC0E5E" w:rsidRPr="00F83BEB" w:rsidRDefault="00AC0E5E">
      <w:pPr>
        <w:tabs>
          <w:tab w:val="left" w:pos="0"/>
        </w:tabs>
        <w:jc w:val="both"/>
        <w:rPr>
          <w:rFonts w:ascii="Garamond" w:hAnsi="Garamond"/>
          <w:sz w:val="22"/>
          <w:szCs w:val="22"/>
          <w:lang w:val="ru-RU"/>
          <w:rPrChange w:id="106" w:author="Пользователь" w:date="2020-10-10T15:52:00Z">
            <w:rPr>
              <w:lang w:val="ru-RU"/>
            </w:rPr>
          </w:rPrChange>
        </w:rPr>
        <w:pPrChange w:id="107" w:author="Пользователь" w:date="2020-10-10T15:52:00Z">
          <w:pPr>
            <w:pStyle w:val="ListParagraph"/>
            <w:tabs>
              <w:tab w:val="left" w:pos="0"/>
            </w:tabs>
          </w:pPr>
        </w:pPrChange>
      </w:pPr>
    </w:p>
    <w:p w14:paraId="4D6B98FC" w14:textId="67606F46" w:rsidR="00AC0E5E" w:rsidRPr="001A6A60" w:rsidRDefault="00AC0E5E">
      <w:pPr>
        <w:pStyle w:val="ListParagraph"/>
        <w:tabs>
          <w:tab w:val="left" w:pos="0"/>
        </w:tabs>
        <w:ind w:left="0"/>
        <w:jc w:val="both"/>
        <w:rPr>
          <w:rFonts w:ascii="Garamond" w:hAnsi="Garamond"/>
          <w:sz w:val="22"/>
          <w:szCs w:val="22"/>
          <w:lang w:val="ru-RU"/>
        </w:rPr>
        <w:pPrChange w:id="108" w:author="Пользователь" w:date="2020-10-10T15:48:00Z">
          <w:pPr>
            <w:pStyle w:val="ListParagraph"/>
            <w:tabs>
              <w:tab w:val="left" w:pos="0"/>
            </w:tabs>
            <w:ind w:left="0"/>
          </w:pPr>
        </w:pPrChange>
      </w:pPr>
      <w:r w:rsidRPr="001A6A60">
        <w:rPr>
          <w:rFonts w:ascii="Garamond" w:hAnsi="Garamond"/>
          <w:sz w:val="22"/>
          <w:szCs w:val="22"/>
          <w:lang w:val="ru-RU"/>
        </w:rPr>
        <w:t>Ретроспективы, которые всегда используют одну и ту же технику, могут наскучить; поэтому со временем используйте различные техники.</w:t>
      </w:r>
    </w:p>
    <w:p w14:paraId="3CC9E1E6" w14:textId="5AA8CC94" w:rsidR="00183A57" w:rsidRPr="001A6A60" w:rsidRDefault="0065592F">
      <w:pPr>
        <w:pStyle w:val="Heading1"/>
        <w:rPr>
          <w:lang w:val="ru-RU"/>
        </w:rPr>
      </w:pPr>
      <w:commentRangeStart w:id="109"/>
      <w:r w:rsidRPr="001A6A60">
        <w:rPr>
          <w:lang w:val="ru-RU"/>
        </w:rPr>
        <w:t>Начал</w:t>
      </w:r>
      <w:r w:rsidR="00DE77F2">
        <w:rPr>
          <w:lang w:val="ru-RU"/>
        </w:rPr>
        <w:t>о</w:t>
      </w:r>
      <w:r w:rsidRPr="001A6A60">
        <w:rPr>
          <w:lang w:val="ru-RU"/>
        </w:rPr>
        <w:t xml:space="preserve"> </w:t>
      </w:r>
      <w:commentRangeEnd w:id="109"/>
      <w:r w:rsidR="00F83BEB">
        <w:rPr>
          <w:rStyle w:val="CommentReference"/>
          <w:rFonts w:ascii="Times New Roman" w:hAnsi="Times New Roman" w:cs="Times New Roman"/>
          <w:b w:val="0"/>
          <w:bCs w:val="0"/>
          <w:color w:val="auto"/>
          <w14:textOutline w14:w="0" w14:cap="rnd" w14:cmpd="sng" w14:algn="ctr">
            <w14:noFill/>
            <w14:prstDash w14:val="solid"/>
            <w14:bevel/>
          </w14:textOutline>
        </w:rPr>
        <w:commentReference w:id="109"/>
      </w:r>
      <w:r w:rsidRPr="001A6A60">
        <w:rPr>
          <w:lang w:val="ru-RU"/>
        </w:rPr>
        <w:t>Следующего Спринта</w:t>
      </w:r>
    </w:p>
    <w:p w14:paraId="5FBE3B58" w14:textId="443E64FB" w:rsidR="0076622F" w:rsidRDefault="001A6A60">
      <w:pPr>
        <w:pStyle w:val="Default"/>
        <w:tabs>
          <w:tab w:val="left" w:pos="360"/>
        </w:tabs>
        <w:spacing w:before="120" w:after="80"/>
        <w:jc w:val="both"/>
        <w:rPr>
          <w:rFonts w:ascii="Garamond" w:hAnsi="Garamond"/>
          <w:sz w:val="22"/>
          <w:szCs w:val="22"/>
          <w:lang w:val="ru-RU"/>
        </w:rPr>
      </w:pPr>
      <w:r w:rsidRPr="001A6A60">
        <w:rPr>
          <w:rFonts w:ascii="Garamond" w:hAnsi="Garamond"/>
          <w:sz w:val="22"/>
          <w:szCs w:val="22"/>
          <w:lang w:val="ru-RU"/>
        </w:rPr>
        <w:t xml:space="preserve">После Обзора Спринта Владелец Продукта может обновить Бэклог Продукта, исходя из любой новой информации </w:t>
      </w:r>
      <w:r w:rsidR="00F83BEB" w:rsidRPr="00F83BEB">
        <w:rPr>
          <w:rFonts w:ascii="Garamond" w:hAnsi="Garamond"/>
          <w:sz w:val="22"/>
          <w:szCs w:val="22"/>
          <w:lang w:val="ru-RU"/>
        </w:rPr>
        <w:t>–</w:t>
      </w:r>
      <w:r w:rsidRPr="001A6A60">
        <w:rPr>
          <w:rFonts w:ascii="Garamond" w:hAnsi="Garamond"/>
          <w:sz w:val="22"/>
          <w:szCs w:val="22"/>
          <w:lang w:val="ru-RU"/>
        </w:rPr>
        <w:t xml:space="preserve"> добавить новые, удалить неактуальные или пересмотреть уже существующие Элементы. Владелец Продукта несёт ответственность за отражение изменений в Бэклоге Продукта. </w:t>
      </w:r>
      <w:r w:rsidRPr="003E2AE0">
        <w:rPr>
          <w:rFonts w:ascii="Garamond" w:hAnsi="Garamond"/>
          <w:sz w:val="22"/>
          <w:szCs w:val="22"/>
          <w:lang w:val="ru-RU"/>
          <w:rPrChange w:id="110" w:author="Пользователь" w:date="2020-10-10T15:59:00Z">
            <w:rPr>
              <w:rFonts w:ascii="Garamond" w:hAnsi="Garamond"/>
              <w:sz w:val="22"/>
              <w:szCs w:val="22"/>
            </w:rPr>
          </w:rPrChange>
        </w:rPr>
        <w:t>Смотрите обновлённый Бэклог Продукта на Иллюстрации 9.</w:t>
      </w:r>
    </w:p>
    <w:p w14:paraId="28B4D3B7" w14:textId="3C2AE7DA" w:rsidR="00AB6C00" w:rsidRDefault="00AB6C00">
      <w:pPr>
        <w:pStyle w:val="Default"/>
        <w:tabs>
          <w:tab w:val="left" w:pos="360"/>
        </w:tabs>
        <w:spacing w:before="120" w:after="80"/>
        <w:jc w:val="both"/>
        <w:rPr>
          <w:rFonts w:ascii="Garamond" w:hAnsi="Garamond"/>
          <w:sz w:val="22"/>
          <w:szCs w:val="22"/>
          <w:lang w:val="ru-RU"/>
        </w:rPr>
      </w:pPr>
    </w:p>
    <w:p w14:paraId="550D5DE7" w14:textId="7CD83A3C" w:rsidR="00AB6C00" w:rsidRDefault="00AB6C00">
      <w:pPr>
        <w:pStyle w:val="Default"/>
        <w:tabs>
          <w:tab w:val="left" w:pos="360"/>
        </w:tabs>
        <w:spacing w:before="120" w:after="80"/>
        <w:jc w:val="both"/>
        <w:rPr>
          <w:rFonts w:ascii="Garamond" w:hAnsi="Garamond"/>
          <w:sz w:val="22"/>
          <w:szCs w:val="22"/>
          <w:lang w:val="ru-RU"/>
        </w:rPr>
      </w:pPr>
    </w:p>
    <w:p w14:paraId="0E3F0F67" w14:textId="243EA2C9" w:rsidR="00AB6C00" w:rsidRDefault="00AB6C00">
      <w:pPr>
        <w:pStyle w:val="Default"/>
        <w:tabs>
          <w:tab w:val="left" w:pos="360"/>
        </w:tabs>
        <w:spacing w:before="120" w:after="80"/>
        <w:jc w:val="both"/>
        <w:rPr>
          <w:rFonts w:ascii="Garamond" w:hAnsi="Garamond"/>
          <w:sz w:val="22"/>
          <w:szCs w:val="22"/>
          <w:lang w:val="ru-RU"/>
        </w:rPr>
      </w:pPr>
    </w:p>
    <w:p w14:paraId="11F7AD9F" w14:textId="65CC73DE" w:rsidR="00AB6C00" w:rsidRDefault="00AB6C00">
      <w:pPr>
        <w:pStyle w:val="Default"/>
        <w:tabs>
          <w:tab w:val="left" w:pos="360"/>
        </w:tabs>
        <w:spacing w:before="120" w:after="80"/>
        <w:jc w:val="both"/>
        <w:rPr>
          <w:rFonts w:ascii="Garamond" w:hAnsi="Garamond"/>
          <w:sz w:val="22"/>
          <w:szCs w:val="22"/>
          <w:lang w:val="ru-RU"/>
        </w:rPr>
      </w:pPr>
    </w:p>
    <w:p w14:paraId="6F85F3F2" w14:textId="00EC8520" w:rsidR="00AB6C00" w:rsidRDefault="00AB6C00">
      <w:pPr>
        <w:pStyle w:val="Default"/>
        <w:tabs>
          <w:tab w:val="left" w:pos="360"/>
        </w:tabs>
        <w:spacing w:before="120" w:after="80"/>
        <w:jc w:val="both"/>
        <w:rPr>
          <w:rFonts w:ascii="Garamond" w:hAnsi="Garamond"/>
          <w:sz w:val="22"/>
          <w:szCs w:val="22"/>
          <w:lang w:val="ru-RU"/>
        </w:rPr>
      </w:pPr>
    </w:p>
    <w:p w14:paraId="0CBBD9FF" w14:textId="1DA6B60D" w:rsidR="00AB6C00" w:rsidRDefault="00AB6C00">
      <w:pPr>
        <w:pStyle w:val="Default"/>
        <w:tabs>
          <w:tab w:val="left" w:pos="360"/>
        </w:tabs>
        <w:spacing w:before="120" w:after="80"/>
        <w:jc w:val="both"/>
        <w:rPr>
          <w:rFonts w:ascii="Garamond" w:hAnsi="Garamond"/>
          <w:sz w:val="22"/>
          <w:szCs w:val="22"/>
          <w:lang w:val="ru-RU"/>
        </w:rPr>
      </w:pPr>
    </w:p>
    <w:p w14:paraId="1FA2C85C" w14:textId="42ED3306" w:rsidR="00AB6C00" w:rsidRDefault="00AB6C00">
      <w:pPr>
        <w:pStyle w:val="Default"/>
        <w:tabs>
          <w:tab w:val="left" w:pos="360"/>
        </w:tabs>
        <w:spacing w:before="120" w:after="80"/>
        <w:jc w:val="both"/>
        <w:rPr>
          <w:rFonts w:ascii="Garamond" w:hAnsi="Garamond"/>
          <w:sz w:val="22"/>
          <w:szCs w:val="22"/>
          <w:lang w:val="ru-RU"/>
        </w:rPr>
      </w:pPr>
    </w:p>
    <w:p w14:paraId="20CB34DA" w14:textId="613828B7" w:rsidR="00AB6C00" w:rsidRDefault="00AB6C00">
      <w:pPr>
        <w:pStyle w:val="Default"/>
        <w:tabs>
          <w:tab w:val="left" w:pos="360"/>
        </w:tabs>
        <w:spacing w:before="120" w:after="80"/>
        <w:jc w:val="both"/>
        <w:rPr>
          <w:rFonts w:ascii="Garamond" w:hAnsi="Garamond"/>
          <w:sz w:val="22"/>
          <w:szCs w:val="22"/>
          <w:lang w:val="ru-RU"/>
        </w:rPr>
      </w:pPr>
    </w:p>
    <w:p w14:paraId="427EE4E0" w14:textId="77777777" w:rsidR="00BD4E95" w:rsidRDefault="00BD4E95">
      <w:pPr>
        <w:pStyle w:val="Default"/>
        <w:tabs>
          <w:tab w:val="left" w:pos="360"/>
        </w:tabs>
        <w:spacing w:before="120" w:after="80"/>
        <w:jc w:val="both"/>
        <w:rPr>
          <w:rFonts w:ascii="Garamond" w:hAnsi="Garamond"/>
          <w:sz w:val="22"/>
          <w:szCs w:val="22"/>
          <w:lang w:val="ru-RU"/>
        </w:rPr>
      </w:pPr>
    </w:p>
    <w:p w14:paraId="48E72240" w14:textId="77777777" w:rsidR="00AB6C00" w:rsidRPr="003E2AE0" w:rsidRDefault="00AB6C00">
      <w:pPr>
        <w:pStyle w:val="Default"/>
        <w:tabs>
          <w:tab w:val="left" w:pos="360"/>
        </w:tabs>
        <w:spacing w:before="120" w:after="80"/>
        <w:jc w:val="both"/>
        <w:rPr>
          <w:rFonts w:ascii="Garamond" w:hAnsi="Garamond"/>
          <w:sz w:val="22"/>
          <w:szCs w:val="22"/>
          <w:lang w:val="ru-RU"/>
          <w:rPrChange w:id="111" w:author="Пользователь" w:date="2020-10-10T15:59:00Z">
            <w:rPr/>
          </w:rPrChange>
        </w:rPr>
      </w:pP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875"/>
        <w:gridCol w:w="3260"/>
        <w:gridCol w:w="1276"/>
        <w:gridCol w:w="1275"/>
        <w:gridCol w:w="426"/>
        <w:gridCol w:w="425"/>
        <w:gridCol w:w="425"/>
        <w:gridCol w:w="284"/>
        <w:gridCol w:w="271"/>
        <w:gridCol w:w="244"/>
      </w:tblGrid>
      <w:tr w:rsidR="0065592F" w14:paraId="030EDB4A" w14:textId="77777777" w:rsidTr="0076622F">
        <w:trPr>
          <w:trHeight w:val="406"/>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263C476" w14:textId="77777777" w:rsidR="0065592F" w:rsidRPr="00CB2F19" w:rsidRDefault="0065592F" w:rsidP="00187BFA">
            <w:pPr>
              <w:pStyle w:val="FreeForm"/>
              <w:jc w:val="center"/>
              <w:rPr>
                <w:rFonts w:ascii="Tahoma Bold" w:hAnsi="Tahoma Bold" w:hint="eastAsia"/>
                <w:b/>
                <w:bCs/>
                <w:sz w:val="14"/>
                <w:szCs w:val="14"/>
              </w:rPr>
            </w:pPr>
            <w:proofErr w:type="spellStart"/>
            <w:r w:rsidRPr="00CB2F19">
              <w:rPr>
                <w:rFonts w:ascii="Tahoma Bold" w:hAnsi="Tahoma Bold"/>
                <w:b/>
                <w:bCs/>
                <w:sz w:val="14"/>
                <w:szCs w:val="14"/>
              </w:rPr>
              <w:lastRenderedPageBreak/>
              <w:t>Приоритет</w:t>
            </w:r>
            <w:proofErr w:type="spellEnd"/>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874C062" w14:textId="77777777" w:rsidR="0065592F" w:rsidRPr="00CB2F19" w:rsidRDefault="0065592F" w:rsidP="00187BFA">
            <w:pPr>
              <w:pStyle w:val="FreeForm"/>
              <w:jc w:val="center"/>
              <w:rPr>
                <w:rFonts w:ascii="Tahoma Bold" w:hAnsi="Tahoma Bold" w:hint="eastAsia"/>
                <w:b/>
                <w:bCs/>
                <w:sz w:val="14"/>
                <w:szCs w:val="14"/>
              </w:rPr>
            </w:pPr>
            <w:proofErr w:type="spellStart"/>
            <w:r w:rsidRPr="00CB2F19">
              <w:rPr>
                <w:rFonts w:ascii="Tahoma Bold" w:hAnsi="Tahoma Bold"/>
                <w:b/>
                <w:bCs/>
                <w:sz w:val="14"/>
                <w:szCs w:val="14"/>
              </w:rPr>
              <w:t>Элемент</w:t>
            </w:r>
            <w:proofErr w:type="spellEnd"/>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2051718" w14:textId="77777777" w:rsidR="0065592F" w:rsidRDefault="0065592F" w:rsidP="00187BFA">
            <w:pPr>
              <w:pStyle w:val="FreeForm"/>
              <w:jc w:val="center"/>
              <w:rPr>
                <w:rFonts w:ascii="Tahoma Bold" w:hAnsi="Tahoma Bold" w:hint="eastAsia"/>
                <w:b/>
                <w:bCs/>
                <w:sz w:val="14"/>
                <w:szCs w:val="14"/>
              </w:rPr>
            </w:pPr>
            <w:proofErr w:type="spellStart"/>
            <w:r w:rsidRPr="00CB2F19">
              <w:rPr>
                <w:rFonts w:ascii="Tahoma Bold" w:hAnsi="Tahoma Bold"/>
                <w:b/>
                <w:bCs/>
                <w:sz w:val="14"/>
                <w:szCs w:val="14"/>
              </w:rPr>
              <w:t>Детали</w:t>
            </w:r>
            <w:proofErr w:type="spellEnd"/>
          </w:p>
          <w:p w14:paraId="18539CA2" w14:textId="77777777" w:rsidR="0065592F" w:rsidRPr="00CB2F19" w:rsidRDefault="0065592F" w:rsidP="00187BFA">
            <w:pPr>
              <w:pStyle w:val="FreeForm"/>
              <w:jc w:val="center"/>
              <w:rPr>
                <w:rFonts w:ascii="Tahoma Bold" w:hAnsi="Tahoma Bold" w:hint="eastAsia"/>
                <w:b/>
                <w:bCs/>
                <w:sz w:val="14"/>
                <w:szCs w:val="14"/>
              </w:rPr>
            </w:pPr>
            <w:r w:rsidRPr="00CB2F19">
              <w:rPr>
                <w:rFonts w:ascii="Tahoma Bold" w:hAnsi="Tahoma Bold"/>
                <w:b/>
                <w:bCs/>
                <w:sz w:val="14"/>
                <w:szCs w:val="14"/>
              </w:rPr>
              <w:t>(</w:t>
            </w:r>
            <w:proofErr w:type="spellStart"/>
            <w:r w:rsidRPr="00CB2F19">
              <w:rPr>
                <w:rFonts w:ascii="Tahoma Bold" w:hAnsi="Tahoma Bold"/>
                <w:b/>
                <w:bCs/>
                <w:sz w:val="14"/>
                <w:szCs w:val="14"/>
              </w:rPr>
              <w:t>ссылка</w:t>
            </w:r>
            <w:proofErr w:type="spellEnd"/>
            <w:r w:rsidRPr="00CB2F19">
              <w:rPr>
                <w:rFonts w:ascii="Tahoma Bold" w:hAnsi="Tahoma Bold"/>
                <w:b/>
                <w:bCs/>
                <w:sz w:val="14"/>
                <w:szCs w:val="14"/>
              </w:rPr>
              <w:t xml:space="preserve"> </w:t>
            </w:r>
            <w:proofErr w:type="spellStart"/>
            <w:r w:rsidRPr="00CB2F19">
              <w:rPr>
                <w:rFonts w:ascii="Tahoma Bold" w:hAnsi="Tahoma Bold"/>
                <w:b/>
                <w:bCs/>
                <w:sz w:val="14"/>
                <w:szCs w:val="14"/>
              </w:rPr>
              <w:t>на</w:t>
            </w:r>
            <w:proofErr w:type="spellEnd"/>
            <w:r w:rsidRPr="00CB2F19">
              <w:rPr>
                <w:rFonts w:ascii="Tahoma Bold" w:hAnsi="Tahoma Bold"/>
                <w:b/>
                <w:bCs/>
                <w:sz w:val="14"/>
                <w:szCs w:val="14"/>
              </w:rPr>
              <w:t xml:space="preserve"> Wiki)</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AACAD12" w14:textId="77777777" w:rsidR="0065592F" w:rsidRPr="00A6084A" w:rsidRDefault="0065592F" w:rsidP="00187BFA">
            <w:pPr>
              <w:pStyle w:val="FreeForm"/>
              <w:jc w:val="center"/>
              <w:rPr>
                <w:rFonts w:ascii="Tahoma Bold" w:hAnsi="Tahoma Bold" w:hint="eastAsia"/>
                <w:b/>
                <w:bCs/>
                <w:sz w:val="14"/>
                <w:szCs w:val="14"/>
              </w:rPr>
            </w:pPr>
            <w:r w:rsidRPr="00A6084A">
              <w:rPr>
                <w:rFonts w:ascii="Tahoma Bold" w:hAnsi="Tahoma Bold"/>
                <w:b/>
                <w:bCs/>
                <w:sz w:val="14"/>
                <w:szCs w:val="14"/>
                <w:lang w:val="ru-RU"/>
              </w:rPr>
              <w:t>П</w:t>
            </w:r>
            <w:proofErr w:type="spellStart"/>
            <w:r w:rsidRPr="00A6084A">
              <w:rPr>
                <w:rFonts w:ascii="Tahoma Bold" w:hAnsi="Tahoma Bold"/>
                <w:b/>
                <w:bCs/>
                <w:sz w:val="14"/>
                <w:szCs w:val="14"/>
              </w:rPr>
              <w:t>ервоначальная</w:t>
            </w:r>
            <w:proofErr w:type="spellEnd"/>
            <w:r w:rsidRPr="00A6084A">
              <w:rPr>
                <w:rFonts w:ascii="Tahoma Bold" w:hAnsi="Tahoma Bold"/>
                <w:b/>
                <w:bCs/>
                <w:sz w:val="14"/>
                <w:szCs w:val="14"/>
              </w:rPr>
              <w:t xml:space="preserve"> </w:t>
            </w:r>
            <w:proofErr w:type="spellStart"/>
            <w:r w:rsidRPr="00A6084A">
              <w:rPr>
                <w:rFonts w:ascii="Tahoma Bold" w:hAnsi="Tahoma Bold"/>
                <w:b/>
                <w:bCs/>
                <w:sz w:val="14"/>
                <w:szCs w:val="14"/>
              </w:rPr>
              <w:t>оценка</w:t>
            </w:r>
            <w:proofErr w:type="spellEnd"/>
          </w:p>
        </w:tc>
        <w:tc>
          <w:tcPr>
            <w:tcW w:w="2075" w:type="dxa"/>
            <w:gridSpan w:val="6"/>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D78818D" w14:textId="77777777" w:rsidR="0065592F" w:rsidRPr="00A6084A" w:rsidRDefault="0065592F" w:rsidP="00187BFA">
            <w:pPr>
              <w:pStyle w:val="FreeForm"/>
              <w:jc w:val="center"/>
              <w:rPr>
                <w:rFonts w:ascii="Tahoma Bold" w:hAnsi="Tahoma Bold" w:hint="eastAsia"/>
                <w:b/>
                <w:bCs/>
                <w:sz w:val="14"/>
                <w:szCs w:val="14"/>
              </w:rPr>
            </w:pPr>
            <w:proofErr w:type="spellStart"/>
            <w:r w:rsidRPr="00A6084A">
              <w:rPr>
                <w:rFonts w:ascii="Tahoma Bold" w:hAnsi="Tahoma Bold"/>
                <w:b/>
                <w:bCs/>
                <w:sz w:val="14"/>
                <w:szCs w:val="14"/>
              </w:rPr>
              <w:t>Обновлённая</w:t>
            </w:r>
            <w:proofErr w:type="spellEnd"/>
            <w:r w:rsidRPr="00A6084A">
              <w:rPr>
                <w:rFonts w:ascii="Tahoma Bold" w:hAnsi="Tahoma Bold"/>
                <w:b/>
                <w:bCs/>
                <w:sz w:val="14"/>
                <w:szCs w:val="14"/>
              </w:rPr>
              <w:t xml:space="preserve"> </w:t>
            </w:r>
            <w:proofErr w:type="spellStart"/>
            <w:r w:rsidRPr="00A6084A">
              <w:rPr>
                <w:rFonts w:ascii="Tahoma Bold" w:hAnsi="Tahoma Bold"/>
                <w:b/>
                <w:bCs/>
                <w:sz w:val="14"/>
                <w:szCs w:val="14"/>
              </w:rPr>
              <w:t>Оценка</w:t>
            </w:r>
            <w:proofErr w:type="spellEnd"/>
            <w:r w:rsidRPr="00A6084A">
              <w:rPr>
                <w:rFonts w:ascii="Tahoma Bold" w:hAnsi="Tahoma Bold"/>
                <w:b/>
                <w:bCs/>
                <w:sz w:val="14"/>
                <w:szCs w:val="14"/>
              </w:rPr>
              <w:t xml:space="preserve"> в </w:t>
            </w:r>
            <w:proofErr w:type="spellStart"/>
            <w:r w:rsidRPr="00A6084A">
              <w:rPr>
                <w:rFonts w:ascii="Tahoma Bold" w:hAnsi="Tahoma Bold"/>
                <w:b/>
                <w:bCs/>
                <w:sz w:val="14"/>
                <w:szCs w:val="14"/>
              </w:rPr>
              <w:t>Спринте</w:t>
            </w:r>
            <w:proofErr w:type="spellEnd"/>
          </w:p>
        </w:tc>
      </w:tr>
      <w:tr w:rsidR="0076622F" w14:paraId="2144200A" w14:textId="77777777" w:rsidTr="0076622F">
        <w:trPr>
          <w:trHeight w:val="272"/>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BFF49EC" w14:textId="77777777" w:rsidR="0065592F" w:rsidRDefault="0065592F" w:rsidP="00187BFA">
            <w:pPr>
              <w:pStyle w:val="FreeForm"/>
            </w:pP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BC3CABD" w14:textId="77777777" w:rsidR="0065592F" w:rsidRDefault="0065592F" w:rsidP="00187BFA">
            <w:pPr>
              <w:pStyle w:val="FreeForm"/>
            </w:pP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14583B5" w14:textId="77777777" w:rsidR="0065592F" w:rsidRDefault="0065592F" w:rsidP="00187BFA">
            <w:pPr>
              <w:pStyle w:val="FreeForm"/>
            </w:pP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2DAA8CB" w14:textId="77777777" w:rsidR="0065592F" w:rsidRDefault="0065592F" w:rsidP="00187BFA">
            <w:pPr>
              <w:pStyle w:val="FreeForm"/>
            </w:pP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98A5F1E" w14:textId="77777777" w:rsidR="0065592F" w:rsidRPr="00A6084A" w:rsidRDefault="0065592F" w:rsidP="00187BFA">
            <w:pPr>
              <w:pStyle w:val="FreeForm"/>
              <w:jc w:val="center"/>
              <w:rPr>
                <w:b/>
                <w:bCs/>
              </w:rPr>
            </w:pPr>
            <w:r w:rsidRPr="00A6084A">
              <w:rPr>
                <w:rFonts w:ascii="Tahoma Bold" w:hAnsi="Tahoma Bold"/>
                <w:b/>
                <w:bCs/>
                <w:sz w:val="14"/>
                <w:szCs w:val="14"/>
              </w:rPr>
              <w:t>1</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C6FE6E7" w14:textId="77777777" w:rsidR="0065592F" w:rsidRPr="00A6084A" w:rsidRDefault="0065592F" w:rsidP="00187BFA">
            <w:pPr>
              <w:pStyle w:val="FreeForm"/>
              <w:jc w:val="center"/>
              <w:rPr>
                <w:b/>
                <w:bCs/>
              </w:rPr>
            </w:pPr>
            <w:r w:rsidRPr="00A6084A">
              <w:rPr>
                <w:rFonts w:ascii="Tahoma Bold" w:hAnsi="Tahoma Bold"/>
                <w:b/>
                <w:bCs/>
                <w:sz w:val="14"/>
                <w:szCs w:val="14"/>
              </w:rPr>
              <w:t>2</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BFA0010" w14:textId="77777777" w:rsidR="0065592F" w:rsidRPr="00A6084A" w:rsidRDefault="0065592F" w:rsidP="00187BFA">
            <w:pPr>
              <w:pStyle w:val="FreeForm"/>
              <w:jc w:val="center"/>
              <w:rPr>
                <w:b/>
                <w:bCs/>
              </w:rPr>
            </w:pPr>
            <w:r w:rsidRPr="00A6084A">
              <w:rPr>
                <w:rFonts w:ascii="Tahoma Bold" w:hAnsi="Tahoma Bold"/>
                <w:b/>
                <w:bCs/>
                <w:sz w:val="14"/>
                <w:szCs w:val="14"/>
              </w:rPr>
              <w:t>3</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0E13EFB" w14:textId="77777777" w:rsidR="0065592F" w:rsidRPr="00A6084A" w:rsidRDefault="0065592F" w:rsidP="00187BFA">
            <w:pPr>
              <w:pStyle w:val="FreeForm"/>
              <w:jc w:val="center"/>
              <w:rPr>
                <w:b/>
                <w:bCs/>
              </w:rPr>
            </w:pPr>
            <w:r w:rsidRPr="00A6084A">
              <w:rPr>
                <w:rFonts w:ascii="Tahoma Bold" w:hAnsi="Tahoma Bold"/>
                <w:b/>
                <w:bCs/>
                <w:sz w:val="14"/>
                <w:szCs w:val="14"/>
              </w:rPr>
              <w:t>4</w:t>
            </w: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C39DC80" w14:textId="77777777" w:rsidR="0065592F" w:rsidRPr="00A6084A" w:rsidRDefault="0065592F" w:rsidP="00187BFA">
            <w:pPr>
              <w:pStyle w:val="FreeForm"/>
              <w:jc w:val="center"/>
              <w:rPr>
                <w:b/>
                <w:bCs/>
              </w:rPr>
            </w:pPr>
            <w:r w:rsidRPr="00A6084A">
              <w:rPr>
                <w:rFonts w:ascii="Tahoma Bold" w:hAnsi="Tahoma Bold"/>
                <w:b/>
                <w:bCs/>
                <w:sz w:val="14"/>
                <w:szCs w:val="14"/>
              </w:rPr>
              <w:t>5</w:t>
            </w: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2CD18FA" w14:textId="77777777" w:rsidR="0065592F" w:rsidRPr="00A6084A" w:rsidRDefault="0065592F" w:rsidP="00187BFA">
            <w:pPr>
              <w:pStyle w:val="FreeForm"/>
              <w:jc w:val="center"/>
              <w:rPr>
                <w:b/>
                <w:bCs/>
              </w:rPr>
            </w:pPr>
            <w:r w:rsidRPr="00A6084A">
              <w:rPr>
                <w:rFonts w:ascii="Tahoma Bold" w:hAnsi="Tahoma Bold"/>
                <w:b/>
                <w:bCs/>
                <w:sz w:val="14"/>
                <w:szCs w:val="14"/>
              </w:rPr>
              <w:t>6</w:t>
            </w:r>
          </w:p>
        </w:tc>
      </w:tr>
      <w:tr w:rsidR="0076622F" w14:paraId="23081978" w14:textId="77777777" w:rsidTr="0076622F">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D8DE4B7" w14:textId="77777777" w:rsidR="0065592F" w:rsidRDefault="0065592F" w:rsidP="00187BFA">
            <w:pPr>
              <w:pStyle w:val="FreeForm"/>
              <w:jc w:val="center"/>
            </w:pPr>
            <w:r>
              <w:rPr>
                <w:rFonts w:ascii="Tahoma" w:hAnsi="Tahoma"/>
                <w:sz w:val="14"/>
                <w:szCs w:val="14"/>
              </w:rPr>
              <w:t>1</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8C2C73" w14:textId="77777777" w:rsidR="0065592F" w:rsidRPr="00A6084A" w:rsidRDefault="0065592F" w:rsidP="00187BFA">
            <w:pPr>
              <w:pStyle w:val="FreeForm"/>
              <w:rPr>
                <w:lang w:val="ru-RU"/>
              </w:rPr>
            </w:pPr>
            <w:r w:rsidRPr="00A6084A">
              <w:rPr>
                <w:rFonts w:ascii="Tahoma" w:hAnsi="Tahoma"/>
                <w:sz w:val="14"/>
                <w:szCs w:val="14"/>
                <w:lang w:val="ru-RU"/>
              </w:rPr>
              <w:t xml:space="preserve">Как покупатель, Я хочу положить книгу в корзину (см. наброски </w:t>
            </w:r>
            <w:r w:rsidRPr="00A6084A">
              <w:rPr>
                <w:rFonts w:ascii="Tahoma" w:hAnsi="Tahoma"/>
                <w:sz w:val="14"/>
                <w:szCs w:val="14"/>
              </w:rPr>
              <w:t>UI</w:t>
            </w:r>
            <w:r w:rsidRPr="00A6084A">
              <w:rPr>
                <w:rFonts w:ascii="Tahoma" w:hAnsi="Tahoma"/>
                <w:sz w:val="14"/>
                <w:szCs w:val="14"/>
                <w:lang w:val="ru-RU"/>
              </w:rPr>
              <w:t xml:space="preserve"> в </w:t>
            </w:r>
            <w:r w:rsidRPr="00A6084A">
              <w:rPr>
                <w:rFonts w:ascii="Tahoma" w:hAnsi="Tahoma"/>
                <w:sz w:val="14"/>
                <w:szCs w:val="14"/>
              </w:rPr>
              <w:t>wiki</w:t>
            </w:r>
            <w:r w:rsidRPr="00A6084A">
              <w:rPr>
                <w:rFonts w:ascii="Tahoma" w:hAnsi="Tahoma"/>
                <w:sz w:val="14"/>
                <w:szCs w:val="14"/>
                <w:lang w:val="ru-RU"/>
              </w:rPr>
              <w:t>)</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7922E2A"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E01DACB" w14:textId="77777777" w:rsidR="0065592F" w:rsidRDefault="0065592F" w:rsidP="00187BFA">
            <w:pPr>
              <w:pStyle w:val="FreeForm"/>
              <w:jc w:val="center"/>
            </w:pPr>
            <w:r>
              <w:rPr>
                <w:rFonts w:ascii="Tahoma" w:hAnsi="Tahoma"/>
                <w:sz w:val="14"/>
                <w:szCs w:val="14"/>
              </w:rPr>
              <w:t>5</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833A046" w14:textId="3CB38953" w:rsidR="0065592F" w:rsidRPr="0065592F" w:rsidRDefault="0065592F" w:rsidP="0065592F">
            <w:pPr>
              <w:pStyle w:val="FreeForm"/>
              <w:jc w:val="center"/>
              <w:rPr>
                <w:rFonts w:ascii="Tahoma" w:hAnsi="Tahoma"/>
                <w:sz w:val="14"/>
                <w:szCs w:val="14"/>
              </w:rPr>
            </w:pPr>
            <w:r w:rsidRPr="0065592F">
              <w:rPr>
                <w:rFonts w:ascii="Tahoma" w:hAnsi="Tahoma"/>
                <w:sz w:val="14"/>
                <w:szCs w:val="14"/>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F986117" w14:textId="6CFC60B0" w:rsidR="0065592F" w:rsidRPr="0065592F" w:rsidRDefault="0065592F" w:rsidP="0065592F">
            <w:pPr>
              <w:jc w:val="center"/>
              <w:rPr>
                <w:rFonts w:ascii="Tahoma" w:hAnsi="Tahoma" w:cs="Arial Unicode MS"/>
                <w:color w:val="000000"/>
                <w:sz w:val="14"/>
                <w:szCs w:val="14"/>
                <w:lang w:val="ru-RU"/>
                <w14:textOutline w14:w="0" w14:cap="flat" w14:cmpd="sng" w14:algn="ctr">
                  <w14:noFill/>
                  <w14:prstDash w14:val="solid"/>
                  <w14:bevel/>
                </w14:textOutline>
              </w:rPr>
            </w:pPr>
            <w:r>
              <w:rPr>
                <w:rFonts w:ascii="Tahoma" w:hAnsi="Tahoma" w:cs="Arial Unicode MS"/>
                <w:color w:val="000000"/>
                <w:sz w:val="14"/>
                <w:szCs w:val="14"/>
                <w:lang w:val="ru-RU"/>
                <w14:textOutline w14:w="0" w14:cap="flat" w14:cmpd="sng" w14:algn="ctr">
                  <w14:noFill/>
                  <w14:prstDash w14:val="solid"/>
                  <w14:bevel/>
                </w14:textOutline>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3D18A04" w14:textId="29164157" w:rsidR="0065592F" w:rsidRPr="0065592F" w:rsidRDefault="0065592F" w:rsidP="0065592F">
            <w:pPr>
              <w:jc w:val="center"/>
              <w:rPr>
                <w:rFonts w:ascii="Tahoma" w:hAnsi="Tahoma" w:cs="Arial Unicode MS"/>
                <w:color w:val="000000"/>
                <w:sz w:val="14"/>
                <w:szCs w:val="14"/>
                <w:lang w:val="ru-RU"/>
                <w14:textOutline w14:w="0" w14:cap="flat" w14:cmpd="sng" w14:algn="ctr">
                  <w14:noFill/>
                  <w14:prstDash w14:val="solid"/>
                  <w14:bevel/>
                </w14:textOutline>
              </w:rPr>
            </w:pPr>
            <w:r>
              <w:rPr>
                <w:rFonts w:ascii="Tahoma" w:hAnsi="Tahoma" w:cs="Arial Unicode MS"/>
                <w:color w:val="000000"/>
                <w:sz w:val="14"/>
                <w:szCs w:val="14"/>
                <w:lang w:val="ru-RU"/>
                <w14:textOutline w14:w="0" w14:cap="flat" w14:cmpd="sng" w14:algn="ctr">
                  <w14:noFill/>
                  <w14:prstDash w14:val="solid"/>
                  <w14:bevel/>
                </w14:textOutline>
              </w:rPr>
              <w:t>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8A8B36A" w14:textId="77777777" w:rsidR="0065592F" w:rsidRPr="0065592F" w:rsidRDefault="0065592F" w:rsidP="0065592F">
            <w:pPr>
              <w:jc w:val="center"/>
              <w:rPr>
                <w:rFonts w:ascii="Tahoma" w:hAnsi="Tahoma" w:cs="Arial Unicode MS"/>
                <w:color w:val="000000"/>
                <w:sz w:val="14"/>
                <w:szCs w:val="14"/>
                <w14:textOutline w14:w="0" w14:cap="flat" w14:cmpd="sng" w14:algn="ctr">
                  <w14:noFill/>
                  <w14:prstDash w14:val="solid"/>
                  <w14:bevel/>
                </w14:textOutline>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AF7BC02" w14:textId="77777777" w:rsidR="0065592F" w:rsidRPr="0065592F" w:rsidRDefault="0065592F" w:rsidP="0065592F">
            <w:pPr>
              <w:jc w:val="center"/>
              <w:rPr>
                <w:rFonts w:ascii="Tahoma" w:hAnsi="Tahoma" w:cs="Arial Unicode MS"/>
                <w:color w:val="000000"/>
                <w:sz w:val="14"/>
                <w:szCs w:val="14"/>
                <w14:textOutline w14:w="0" w14:cap="flat" w14:cmpd="sng" w14:algn="ctr">
                  <w14:noFill/>
                  <w14:prstDash w14:val="solid"/>
                  <w14:bevel/>
                </w14:textOutline>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CF44BAD" w14:textId="77777777" w:rsidR="0065592F" w:rsidRPr="0065592F" w:rsidRDefault="0065592F" w:rsidP="0065592F">
            <w:pPr>
              <w:jc w:val="center"/>
              <w:rPr>
                <w:rFonts w:ascii="Tahoma" w:hAnsi="Tahoma" w:cs="Arial Unicode MS"/>
                <w:color w:val="000000"/>
                <w:sz w:val="14"/>
                <w:szCs w:val="14"/>
                <w14:textOutline w14:w="0" w14:cap="flat" w14:cmpd="sng" w14:algn="ctr">
                  <w14:noFill/>
                  <w14:prstDash w14:val="solid"/>
                  <w14:bevel/>
                </w14:textOutline>
              </w:rPr>
            </w:pPr>
          </w:p>
        </w:tc>
      </w:tr>
      <w:tr w:rsidR="0076622F" w14:paraId="0092918D" w14:textId="77777777" w:rsidTr="0076622F">
        <w:trPr>
          <w:trHeight w:val="18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8C5E079" w14:textId="77777777" w:rsidR="0065592F" w:rsidRDefault="0065592F" w:rsidP="00187BFA">
            <w:pPr>
              <w:pStyle w:val="FreeForm"/>
              <w:jc w:val="center"/>
            </w:pPr>
            <w:r>
              <w:rPr>
                <w:rFonts w:ascii="Tahoma" w:hAnsi="Tahoma"/>
                <w:sz w:val="14"/>
                <w:szCs w:val="14"/>
              </w:rPr>
              <w:t>2</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A412733" w14:textId="77777777" w:rsidR="0065592F" w:rsidRPr="00A6084A" w:rsidRDefault="0065592F" w:rsidP="00187BFA">
            <w:pPr>
              <w:pStyle w:val="FreeForm"/>
              <w:rPr>
                <w:lang w:val="ru-RU"/>
              </w:rPr>
            </w:pPr>
            <w:r w:rsidRPr="00A6084A">
              <w:rPr>
                <w:rFonts w:ascii="Tahoma" w:hAnsi="Tahoma"/>
                <w:sz w:val="14"/>
                <w:szCs w:val="14"/>
                <w:lang w:val="ru-RU"/>
              </w:rPr>
              <w:t>Как покупатель, Я хочу удалять книги из корзины</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0898D92"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808DCCD" w14:textId="77777777" w:rsidR="0065592F" w:rsidRDefault="0065592F" w:rsidP="00187BFA">
            <w:pPr>
              <w:pStyle w:val="FreeForm"/>
              <w:jc w:val="center"/>
            </w:pPr>
            <w:r>
              <w:rPr>
                <w:rFonts w:ascii="Tahoma" w:hAnsi="Tahoma"/>
                <w:sz w:val="14"/>
                <w:szCs w:val="14"/>
              </w:rPr>
              <w:t>2</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70B783E" w14:textId="36700970"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10BF36" w14:textId="78ECFB42"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384488B" w14:textId="55D574C1"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4DFD2BE"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9A4791F"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5C779A4" w14:textId="77777777" w:rsidR="0065592F" w:rsidRPr="0065592F" w:rsidRDefault="0065592F" w:rsidP="0065592F">
            <w:pPr>
              <w:pStyle w:val="FreeForm"/>
              <w:jc w:val="center"/>
              <w:rPr>
                <w:rFonts w:ascii="Tahoma" w:hAnsi="Tahoma"/>
                <w:sz w:val="14"/>
                <w:szCs w:val="14"/>
              </w:rPr>
            </w:pPr>
          </w:p>
        </w:tc>
      </w:tr>
      <w:tr w:rsidR="0076622F" w14:paraId="1A5FF9C0" w14:textId="77777777" w:rsidTr="0076622F">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1E68333" w14:textId="77777777" w:rsidR="0065592F" w:rsidRDefault="0065592F" w:rsidP="00187BFA">
            <w:pPr>
              <w:pStyle w:val="FreeForm"/>
              <w:jc w:val="center"/>
            </w:pPr>
            <w:r>
              <w:rPr>
                <w:rFonts w:ascii="Tahoma" w:hAnsi="Tahoma"/>
                <w:sz w:val="14"/>
                <w:szCs w:val="14"/>
              </w:rPr>
              <w:t>3</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343FF1D" w14:textId="77777777" w:rsidR="0065592F" w:rsidRPr="00A6084A" w:rsidRDefault="0065592F" w:rsidP="00187BFA">
            <w:pPr>
              <w:pStyle w:val="FreeForm"/>
              <w:rPr>
                <w:lang w:val="ru-RU"/>
              </w:rPr>
            </w:pPr>
            <w:r w:rsidRPr="00A6084A">
              <w:rPr>
                <w:rFonts w:ascii="Tahoma" w:hAnsi="Tahoma"/>
                <w:sz w:val="14"/>
                <w:szCs w:val="14"/>
                <w:lang w:val="ru-RU"/>
              </w:rPr>
              <w:t xml:space="preserve">Улучшить производительность обработки транзакции (см. целевые метрики производительности в </w:t>
            </w:r>
            <w:r w:rsidRPr="00A6084A">
              <w:rPr>
                <w:rFonts w:ascii="Tahoma" w:hAnsi="Tahoma"/>
                <w:sz w:val="14"/>
                <w:szCs w:val="14"/>
              </w:rPr>
              <w:t>wiki</w:t>
            </w:r>
            <w:r w:rsidRPr="00A6084A">
              <w:rPr>
                <w:rFonts w:ascii="Tahoma" w:hAnsi="Tahoma"/>
                <w:sz w:val="14"/>
                <w:szCs w:val="14"/>
                <w:lang w:val="ru-RU"/>
              </w:rPr>
              <w:t>)</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29EDABB"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33A1C56" w14:textId="77777777" w:rsidR="0065592F" w:rsidRDefault="0065592F" w:rsidP="00187BFA">
            <w:pPr>
              <w:pStyle w:val="FreeForm"/>
              <w:jc w:val="center"/>
            </w:pPr>
            <w:r>
              <w:rPr>
                <w:rFonts w:ascii="Tahoma" w:hAnsi="Tahoma"/>
                <w:sz w:val="14"/>
                <w:szCs w:val="14"/>
              </w:rPr>
              <w:t>13</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75DF85D" w14:textId="078FAC14"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13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B0E01EA" w14:textId="2DC93B09"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36C7136" w14:textId="1BEA827B"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23FDA31"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6A25EC5"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1A84A8" w14:textId="77777777" w:rsidR="0065592F" w:rsidRPr="0065592F" w:rsidRDefault="0065592F" w:rsidP="0065592F">
            <w:pPr>
              <w:pStyle w:val="FreeForm"/>
              <w:jc w:val="center"/>
              <w:rPr>
                <w:rFonts w:ascii="Tahoma" w:hAnsi="Tahoma"/>
                <w:sz w:val="14"/>
                <w:szCs w:val="14"/>
              </w:rPr>
            </w:pPr>
          </w:p>
        </w:tc>
      </w:tr>
      <w:tr w:rsidR="0076622F" w14:paraId="316D113C" w14:textId="77777777" w:rsidTr="0076622F">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EFCF09F" w14:textId="77777777" w:rsidR="0065592F" w:rsidRDefault="0065592F" w:rsidP="00187BFA">
            <w:pPr>
              <w:pStyle w:val="FreeForm"/>
              <w:jc w:val="center"/>
            </w:pPr>
            <w:r>
              <w:rPr>
                <w:rFonts w:ascii="Tahoma" w:hAnsi="Tahoma"/>
                <w:sz w:val="14"/>
                <w:szCs w:val="14"/>
              </w:rPr>
              <w:t>4</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8A7F49A" w14:textId="77777777" w:rsidR="0065592F" w:rsidRPr="00A6084A" w:rsidRDefault="0065592F" w:rsidP="00187BFA">
            <w:pPr>
              <w:pStyle w:val="FreeForm"/>
              <w:rPr>
                <w:lang w:val="ru-RU"/>
              </w:rPr>
            </w:pPr>
            <w:r w:rsidRPr="00A6084A">
              <w:rPr>
                <w:rFonts w:ascii="Tahoma" w:hAnsi="Tahoma"/>
                <w:sz w:val="14"/>
                <w:szCs w:val="14"/>
                <w:lang w:val="ru-RU"/>
              </w:rPr>
              <w:t xml:space="preserve">Исследовать решение для ускорения проверки кредитной карты (см. целевые метрики производительности в </w:t>
            </w:r>
            <w:r w:rsidRPr="00A6084A">
              <w:rPr>
                <w:rFonts w:ascii="Tahoma" w:hAnsi="Tahoma"/>
                <w:sz w:val="14"/>
                <w:szCs w:val="14"/>
              </w:rPr>
              <w:t>wiki</w:t>
            </w:r>
            <w:r w:rsidRPr="00A6084A">
              <w:rPr>
                <w:rFonts w:ascii="Tahoma" w:hAnsi="Tahoma"/>
                <w:sz w:val="14"/>
                <w:szCs w:val="14"/>
                <w:lang w:val="ru-RU"/>
              </w:rPr>
              <w:t>)</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E5FA710"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698F90A" w14:textId="77777777" w:rsidR="0065592F" w:rsidRDefault="0065592F" w:rsidP="00187BFA">
            <w:pPr>
              <w:pStyle w:val="FreeForm"/>
              <w:jc w:val="center"/>
            </w:pPr>
            <w:r>
              <w:rPr>
                <w:rFonts w:ascii="Tahoma" w:hAnsi="Tahoma"/>
                <w:sz w:val="14"/>
                <w:szCs w:val="14"/>
              </w:rPr>
              <w:t>20</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596C183" w14:textId="2EDDA101"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38A8002" w14:textId="6B0F53CA"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35D6FCA" w14:textId="0E9C7873"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29698E2"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67403B9"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BBFA014" w14:textId="77777777" w:rsidR="0065592F" w:rsidRPr="0065592F" w:rsidRDefault="0065592F" w:rsidP="0065592F">
            <w:pPr>
              <w:pStyle w:val="FreeForm"/>
              <w:jc w:val="center"/>
              <w:rPr>
                <w:rFonts w:ascii="Tahoma" w:hAnsi="Tahoma"/>
                <w:sz w:val="14"/>
                <w:szCs w:val="14"/>
              </w:rPr>
            </w:pPr>
          </w:p>
        </w:tc>
      </w:tr>
      <w:tr w:rsidR="0076622F" w14:paraId="57D0466B" w14:textId="77777777" w:rsidTr="0076622F">
        <w:trPr>
          <w:trHeight w:val="173"/>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03AE8EA" w14:textId="77777777" w:rsidR="0065592F" w:rsidRDefault="0065592F" w:rsidP="00187BFA">
            <w:pPr>
              <w:pStyle w:val="FreeForm"/>
              <w:jc w:val="center"/>
            </w:pPr>
            <w:r>
              <w:rPr>
                <w:rFonts w:ascii="Tahoma" w:hAnsi="Tahoma"/>
                <w:sz w:val="14"/>
                <w:szCs w:val="14"/>
              </w:rPr>
              <w:t>5</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F0622BD" w14:textId="77777777" w:rsidR="0065592F" w:rsidRPr="00A6084A" w:rsidRDefault="0065592F" w:rsidP="00187BFA">
            <w:pPr>
              <w:pStyle w:val="FreeForm"/>
              <w:rPr>
                <w:lang w:val="ru-RU"/>
              </w:rPr>
            </w:pPr>
            <w:r w:rsidRPr="00A6084A">
              <w:rPr>
                <w:rFonts w:ascii="Tahoma" w:hAnsi="Tahoma"/>
                <w:sz w:val="14"/>
                <w:szCs w:val="14"/>
                <w:lang w:val="ru-RU"/>
              </w:rPr>
              <w:t xml:space="preserve">Обновить версию </w:t>
            </w:r>
            <w:r w:rsidRPr="00A6084A">
              <w:rPr>
                <w:rFonts w:ascii="Tahoma" w:hAnsi="Tahoma"/>
                <w:sz w:val="14"/>
                <w:szCs w:val="14"/>
              </w:rPr>
              <w:t>Apache</w:t>
            </w:r>
            <w:r w:rsidRPr="00A6084A">
              <w:rPr>
                <w:rFonts w:ascii="Tahoma" w:hAnsi="Tahoma"/>
                <w:sz w:val="14"/>
                <w:szCs w:val="14"/>
                <w:lang w:val="ru-RU"/>
              </w:rPr>
              <w:t xml:space="preserve"> до 2.2.3 на всех серверах</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96F7C50"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500BFC2" w14:textId="77777777" w:rsidR="0065592F" w:rsidRDefault="0065592F" w:rsidP="00187BFA">
            <w:pPr>
              <w:pStyle w:val="FreeForm"/>
              <w:jc w:val="center"/>
            </w:pPr>
            <w:r>
              <w:rPr>
                <w:rFonts w:ascii="Tahoma" w:hAnsi="Tahoma"/>
                <w:sz w:val="14"/>
                <w:szCs w:val="14"/>
              </w:rPr>
              <w:t>13</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8C9663E" w14:textId="6782E780"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13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1644087" w14:textId="7DB19A92"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13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E0C3304" w14:textId="595A228C"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13</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50DEE3B"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27915BD"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A43D85D" w14:textId="77777777" w:rsidR="0065592F" w:rsidRPr="0065592F" w:rsidRDefault="0065592F" w:rsidP="0065592F">
            <w:pPr>
              <w:pStyle w:val="FreeForm"/>
              <w:jc w:val="center"/>
              <w:rPr>
                <w:rFonts w:ascii="Tahoma" w:hAnsi="Tahoma"/>
                <w:sz w:val="14"/>
                <w:szCs w:val="14"/>
              </w:rPr>
            </w:pPr>
          </w:p>
        </w:tc>
      </w:tr>
      <w:tr w:rsidR="0076622F" w14:paraId="525D4973" w14:textId="77777777" w:rsidTr="0076622F">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C2A6085" w14:textId="77777777" w:rsidR="0065592F" w:rsidRDefault="0065592F" w:rsidP="00187BFA">
            <w:pPr>
              <w:pStyle w:val="FreeForm"/>
              <w:jc w:val="center"/>
            </w:pPr>
            <w:r>
              <w:rPr>
                <w:rFonts w:ascii="Tahoma" w:hAnsi="Tahoma"/>
                <w:sz w:val="14"/>
                <w:szCs w:val="14"/>
              </w:rPr>
              <w:t>6</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0C5AC81" w14:textId="77777777" w:rsidR="0065592F" w:rsidRPr="00A6084A" w:rsidRDefault="0065592F" w:rsidP="00187BFA">
            <w:pPr>
              <w:pStyle w:val="FreeForm"/>
              <w:rPr>
                <w:lang w:val="ru-RU"/>
              </w:rPr>
            </w:pPr>
            <w:r w:rsidRPr="00A6084A">
              <w:rPr>
                <w:rFonts w:ascii="Tahoma" w:hAnsi="Tahoma"/>
                <w:sz w:val="14"/>
                <w:szCs w:val="14"/>
                <w:lang w:val="ru-RU"/>
              </w:rPr>
              <w:t>Диагностировать и исправить ошибки в порядке исполнения скриптов (</w:t>
            </w:r>
            <w:proofErr w:type="spellStart"/>
            <w:r w:rsidRPr="00A6084A">
              <w:rPr>
                <w:rFonts w:ascii="Tahoma" w:hAnsi="Tahoma"/>
                <w:sz w:val="14"/>
                <w:szCs w:val="14"/>
              </w:rPr>
              <w:t>bugzilla</w:t>
            </w:r>
            <w:proofErr w:type="spellEnd"/>
            <w:r w:rsidRPr="00A6084A">
              <w:rPr>
                <w:rFonts w:ascii="Tahoma" w:hAnsi="Tahoma"/>
                <w:sz w:val="14"/>
                <w:szCs w:val="14"/>
                <w:lang w:val="ru-RU"/>
              </w:rPr>
              <w:t xml:space="preserve"> </w:t>
            </w:r>
            <w:r w:rsidRPr="00A6084A">
              <w:rPr>
                <w:rFonts w:ascii="Tahoma" w:hAnsi="Tahoma"/>
                <w:sz w:val="14"/>
                <w:szCs w:val="14"/>
              </w:rPr>
              <w:t>ID</w:t>
            </w:r>
            <w:r w:rsidRPr="00A6084A">
              <w:rPr>
                <w:rFonts w:ascii="Tahoma" w:hAnsi="Tahoma"/>
                <w:sz w:val="14"/>
                <w:szCs w:val="14"/>
                <w:lang w:val="ru-RU"/>
              </w:rPr>
              <w:t xml:space="preserve"> 14823)</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A7790C7"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7F9F9CF" w14:textId="77777777" w:rsidR="0065592F" w:rsidRDefault="0065592F" w:rsidP="00187BFA">
            <w:pPr>
              <w:pStyle w:val="FreeForm"/>
              <w:jc w:val="center"/>
            </w:pPr>
            <w:r>
              <w:rPr>
                <w:rFonts w:ascii="Tahoma" w:hAnsi="Tahoma"/>
                <w:sz w:val="14"/>
                <w:szCs w:val="14"/>
              </w:rPr>
              <w:t>3</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BF15A08" w14:textId="7ED5EB3B"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517CAF5" w14:textId="0F605CD4"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CD201FB" w14:textId="71EC4001"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3</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FA2C004"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1AD3E61"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E3F02D9" w14:textId="77777777" w:rsidR="0065592F" w:rsidRPr="0065592F" w:rsidRDefault="0065592F" w:rsidP="0065592F">
            <w:pPr>
              <w:pStyle w:val="FreeForm"/>
              <w:jc w:val="center"/>
              <w:rPr>
                <w:rFonts w:ascii="Tahoma" w:hAnsi="Tahoma"/>
                <w:sz w:val="14"/>
                <w:szCs w:val="14"/>
              </w:rPr>
            </w:pPr>
          </w:p>
        </w:tc>
      </w:tr>
      <w:tr w:rsidR="0076622F" w14:paraId="6EB850AF" w14:textId="77777777" w:rsidTr="0076622F">
        <w:trPr>
          <w:trHeight w:val="18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FD79C1D" w14:textId="77777777" w:rsidR="0065592F" w:rsidRDefault="0065592F" w:rsidP="00187BFA">
            <w:pPr>
              <w:pStyle w:val="FreeForm"/>
              <w:jc w:val="center"/>
            </w:pPr>
            <w:r>
              <w:rPr>
                <w:rFonts w:ascii="Tahoma" w:hAnsi="Tahoma"/>
                <w:sz w:val="14"/>
                <w:szCs w:val="14"/>
              </w:rPr>
              <w:t>7</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D8CEE7B" w14:textId="77777777" w:rsidR="0065592F" w:rsidRPr="00A6084A" w:rsidRDefault="0065592F" w:rsidP="00187BFA">
            <w:pPr>
              <w:pStyle w:val="FreeForm"/>
              <w:rPr>
                <w:lang w:val="ru-RU"/>
              </w:rPr>
            </w:pPr>
            <w:r w:rsidRPr="00A6084A">
              <w:rPr>
                <w:rFonts w:ascii="Tahoma" w:hAnsi="Tahoma"/>
                <w:sz w:val="14"/>
                <w:szCs w:val="14"/>
                <w:lang w:val="ru-RU"/>
              </w:rPr>
              <w:t>Как покупатель, Я хочу создавать и сохранять список желаний</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2A5DEBE"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05EF4D1" w14:textId="77777777" w:rsidR="0065592F" w:rsidRDefault="0065592F" w:rsidP="00187BFA">
            <w:pPr>
              <w:pStyle w:val="FreeForm"/>
              <w:jc w:val="center"/>
            </w:pPr>
            <w:r>
              <w:rPr>
                <w:rFonts w:ascii="Tahoma" w:hAnsi="Tahoma"/>
                <w:sz w:val="14"/>
                <w:szCs w:val="14"/>
              </w:rPr>
              <w:t>40</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5E2CEF2" w14:textId="0A3933F8"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40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929C54C" w14:textId="2F3122A6"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40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282D4F8" w14:textId="3E6A96A8"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40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030F833"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1AE88A8"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FBD5D7D" w14:textId="77777777" w:rsidR="0065592F" w:rsidRPr="0065592F" w:rsidRDefault="0065592F" w:rsidP="0065592F">
            <w:pPr>
              <w:pStyle w:val="FreeForm"/>
              <w:jc w:val="center"/>
              <w:rPr>
                <w:rFonts w:ascii="Tahoma" w:hAnsi="Tahoma"/>
                <w:sz w:val="14"/>
                <w:szCs w:val="14"/>
              </w:rPr>
            </w:pPr>
          </w:p>
        </w:tc>
      </w:tr>
      <w:tr w:rsidR="0076622F" w14:paraId="2CEF40A7" w14:textId="77777777" w:rsidTr="0076622F">
        <w:trPr>
          <w:trHeight w:val="340"/>
        </w:trPr>
        <w:tc>
          <w:tcPr>
            <w:tcW w:w="875"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2FFC4655" w14:textId="77777777" w:rsidR="0065592F" w:rsidRDefault="0065592F" w:rsidP="00187BFA">
            <w:pPr>
              <w:pStyle w:val="FreeForm"/>
              <w:jc w:val="center"/>
            </w:pPr>
            <w:r>
              <w:rPr>
                <w:rFonts w:ascii="Tahoma" w:hAnsi="Tahoma"/>
                <w:sz w:val="14"/>
                <w:szCs w:val="14"/>
              </w:rPr>
              <w:t>8</w:t>
            </w:r>
          </w:p>
        </w:tc>
        <w:tc>
          <w:tcPr>
            <w:tcW w:w="3260"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7C22EEFC" w14:textId="10F3B11C" w:rsidR="0065592F" w:rsidRPr="00A6084A" w:rsidRDefault="0065592F" w:rsidP="00187BFA">
            <w:pPr>
              <w:pStyle w:val="FreeForm"/>
              <w:rPr>
                <w:lang w:val="ru-RU"/>
              </w:rPr>
            </w:pPr>
            <w:r w:rsidRPr="00A6084A">
              <w:rPr>
                <w:rFonts w:ascii="Tahoma" w:hAnsi="Tahoma"/>
                <w:sz w:val="14"/>
                <w:szCs w:val="14"/>
                <w:lang w:val="ru-RU"/>
              </w:rPr>
              <w:t>Как покупатель, Я хочу добавлять и удалять элементы в мо</w:t>
            </w:r>
            <w:r>
              <w:rPr>
                <w:rFonts w:ascii="Tahoma" w:hAnsi="Tahoma"/>
                <w:sz w:val="14"/>
                <w:szCs w:val="14"/>
                <w:lang w:val="ru-RU"/>
              </w:rPr>
              <w:t>ём</w:t>
            </w:r>
            <w:r w:rsidRPr="00A6084A">
              <w:rPr>
                <w:rFonts w:ascii="Tahoma" w:hAnsi="Tahoma"/>
                <w:sz w:val="14"/>
                <w:szCs w:val="14"/>
                <w:lang w:val="ru-RU"/>
              </w:rPr>
              <w:t xml:space="preserve"> списк</w:t>
            </w:r>
            <w:r>
              <w:rPr>
                <w:rFonts w:ascii="Tahoma" w:hAnsi="Tahoma"/>
                <w:sz w:val="14"/>
                <w:szCs w:val="14"/>
                <w:lang w:val="ru-RU"/>
              </w:rPr>
              <w:t>е</w:t>
            </w:r>
            <w:r w:rsidRPr="00A6084A">
              <w:rPr>
                <w:rFonts w:ascii="Tahoma" w:hAnsi="Tahoma"/>
                <w:sz w:val="14"/>
                <w:szCs w:val="14"/>
                <w:lang w:val="ru-RU"/>
              </w:rPr>
              <w:t xml:space="preserve"> желаний</w:t>
            </w:r>
          </w:p>
        </w:tc>
        <w:tc>
          <w:tcPr>
            <w:tcW w:w="1276"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63373E05"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5953250D" w14:textId="77777777" w:rsidR="0065592F" w:rsidRDefault="0065592F" w:rsidP="00187BFA">
            <w:pPr>
              <w:pStyle w:val="FreeForm"/>
              <w:jc w:val="center"/>
            </w:pPr>
            <w:r>
              <w:rPr>
                <w:rFonts w:ascii="Tahoma" w:hAnsi="Tahoma"/>
                <w:sz w:val="14"/>
                <w:szCs w:val="14"/>
              </w:rPr>
              <w:t>20</w:t>
            </w:r>
          </w:p>
        </w:tc>
        <w:tc>
          <w:tcPr>
            <w:tcW w:w="426"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65C13864" w14:textId="49369947"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425"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409D37E8" w14:textId="3A2E93FE"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425"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6A76A87A" w14:textId="3636D461"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284"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652A516B"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238274CD"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5EC7AAC5" w14:textId="77777777" w:rsidR="0065592F" w:rsidRPr="0065592F" w:rsidRDefault="0065592F" w:rsidP="0065592F">
            <w:pPr>
              <w:pStyle w:val="FreeForm"/>
              <w:jc w:val="center"/>
              <w:rPr>
                <w:rFonts w:ascii="Tahoma" w:hAnsi="Tahoma"/>
                <w:sz w:val="14"/>
                <w:szCs w:val="14"/>
              </w:rPr>
            </w:pPr>
          </w:p>
        </w:tc>
      </w:tr>
      <w:tr w:rsidR="0065592F" w14:paraId="2792527C" w14:textId="77777777" w:rsidTr="0076622F">
        <w:trPr>
          <w:trHeight w:val="143"/>
        </w:trPr>
        <w:tc>
          <w:tcPr>
            <w:tcW w:w="875"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447BEE8A" w14:textId="77777777" w:rsidR="0065592F" w:rsidRDefault="0065592F" w:rsidP="00187BFA">
            <w:pPr>
              <w:pStyle w:val="FreeForm"/>
              <w:jc w:val="center"/>
              <w:rPr>
                <w:rFonts w:ascii="Tahoma" w:hAnsi="Tahoma"/>
                <w:sz w:val="14"/>
                <w:szCs w:val="14"/>
              </w:rPr>
            </w:pPr>
          </w:p>
        </w:tc>
        <w:tc>
          <w:tcPr>
            <w:tcW w:w="3260"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617B08E9" w14:textId="0C49DCA1" w:rsidR="0065592F" w:rsidRPr="00A6084A" w:rsidRDefault="0065592F" w:rsidP="00187BFA">
            <w:pPr>
              <w:pStyle w:val="FreeForm"/>
              <w:rPr>
                <w:rFonts w:ascii="Tahoma" w:hAnsi="Tahoma"/>
                <w:sz w:val="14"/>
                <w:szCs w:val="14"/>
                <w:lang w:val="ru-RU"/>
              </w:rPr>
            </w:pPr>
            <w:r>
              <w:rPr>
                <w:rFonts w:ascii="Tahoma" w:hAnsi="Tahoma"/>
                <w:sz w:val="14"/>
                <w:szCs w:val="14"/>
              </w:rPr>
              <w:t>...</w:t>
            </w:r>
          </w:p>
        </w:tc>
        <w:tc>
          <w:tcPr>
            <w:tcW w:w="1276"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4811B83F" w14:textId="08A1B1A8" w:rsidR="0065592F" w:rsidRDefault="0065592F" w:rsidP="00187BFA">
            <w:pPr>
              <w:pStyle w:val="FreeForm"/>
              <w:rPr>
                <w:rFonts w:ascii="Tahoma" w:hAnsi="Tahoma"/>
                <w:sz w:val="14"/>
                <w:szCs w:val="14"/>
              </w:rPr>
            </w:pPr>
            <w:r>
              <w:rPr>
                <w:rFonts w:ascii="Tahoma" w:hAnsi="Tahoma"/>
                <w:sz w:val="14"/>
                <w:szCs w:val="14"/>
              </w:rPr>
              <w:t>...</w:t>
            </w:r>
          </w:p>
        </w:tc>
        <w:tc>
          <w:tcPr>
            <w:tcW w:w="1275"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6AD62E6A" w14:textId="3E29311B" w:rsidR="0065592F" w:rsidRDefault="0065592F" w:rsidP="00187BFA">
            <w:pPr>
              <w:pStyle w:val="FreeForm"/>
              <w:jc w:val="center"/>
              <w:rPr>
                <w:rFonts w:ascii="Tahoma" w:hAnsi="Tahoma"/>
                <w:sz w:val="14"/>
                <w:szCs w:val="14"/>
              </w:rPr>
            </w:pPr>
            <w:r>
              <w:rPr>
                <w:rFonts w:ascii="Tahoma" w:hAnsi="Tahoma"/>
                <w:sz w:val="14"/>
                <w:szCs w:val="14"/>
              </w:rPr>
              <w:t>...</w:t>
            </w:r>
          </w:p>
        </w:tc>
        <w:tc>
          <w:tcPr>
            <w:tcW w:w="426"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35BF7711" w14:textId="614AC976" w:rsidR="0065592F" w:rsidRDefault="0076622F" w:rsidP="0065592F">
            <w:pPr>
              <w:pStyle w:val="FreeForm"/>
              <w:jc w:val="center"/>
              <w:rPr>
                <w:rFonts w:ascii="Tahoma" w:hAnsi="Tahoma"/>
                <w:sz w:val="14"/>
                <w:szCs w:val="14"/>
                <w:lang w:val="ru-RU"/>
              </w:rPr>
            </w:pPr>
            <w:r>
              <w:rPr>
                <w:rFonts w:ascii="Tahoma" w:hAnsi="Tahoma"/>
                <w:sz w:val="14"/>
                <w:szCs w:val="14"/>
              </w:rPr>
              <w:t>...</w:t>
            </w:r>
          </w:p>
        </w:tc>
        <w:tc>
          <w:tcPr>
            <w:tcW w:w="425"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0D47AA02" w14:textId="0D1FADEE" w:rsidR="0065592F" w:rsidRDefault="0076622F" w:rsidP="0065592F">
            <w:pPr>
              <w:pStyle w:val="FreeForm"/>
              <w:jc w:val="center"/>
              <w:rPr>
                <w:rFonts w:ascii="Tahoma" w:hAnsi="Tahoma"/>
                <w:sz w:val="14"/>
                <w:szCs w:val="14"/>
                <w:lang w:val="ru-RU"/>
              </w:rPr>
            </w:pPr>
            <w:r>
              <w:rPr>
                <w:rFonts w:ascii="Tahoma" w:hAnsi="Tahoma"/>
                <w:sz w:val="14"/>
                <w:szCs w:val="14"/>
              </w:rPr>
              <w:t>...</w:t>
            </w:r>
          </w:p>
        </w:tc>
        <w:tc>
          <w:tcPr>
            <w:tcW w:w="425"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1151D89C" w14:textId="136032D2" w:rsidR="0065592F" w:rsidRDefault="0076622F" w:rsidP="0065592F">
            <w:pPr>
              <w:pStyle w:val="FreeForm"/>
              <w:jc w:val="center"/>
              <w:rPr>
                <w:rFonts w:ascii="Tahoma" w:hAnsi="Tahoma"/>
                <w:sz w:val="14"/>
                <w:szCs w:val="14"/>
                <w:lang w:val="ru-RU"/>
              </w:rPr>
            </w:pPr>
            <w:r>
              <w:rPr>
                <w:rFonts w:ascii="Tahoma" w:hAnsi="Tahoma"/>
                <w:sz w:val="14"/>
                <w:szCs w:val="14"/>
              </w:rPr>
              <w:t>...</w:t>
            </w:r>
          </w:p>
        </w:tc>
        <w:tc>
          <w:tcPr>
            <w:tcW w:w="284"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0BEF8FE6" w14:textId="77777777" w:rsidR="0065592F" w:rsidRPr="0065592F" w:rsidRDefault="0065592F" w:rsidP="0065592F">
            <w:pPr>
              <w:pStyle w:val="FreeForm"/>
              <w:jc w:val="center"/>
              <w:rPr>
                <w:rFonts w:ascii="Tahoma" w:hAnsi="Tahoma"/>
                <w:sz w:val="14"/>
                <w:szCs w:val="14"/>
              </w:rPr>
            </w:pPr>
          </w:p>
        </w:tc>
        <w:tc>
          <w:tcPr>
            <w:tcW w:w="271"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00701904" w14:textId="77777777" w:rsidR="0065592F" w:rsidRPr="0065592F" w:rsidRDefault="0065592F" w:rsidP="0065592F">
            <w:pPr>
              <w:pStyle w:val="FreeForm"/>
              <w:jc w:val="center"/>
              <w:rPr>
                <w:rFonts w:ascii="Tahoma" w:hAnsi="Tahoma"/>
                <w:sz w:val="14"/>
                <w:szCs w:val="14"/>
              </w:rPr>
            </w:pPr>
          </w:p>
        </w:tc>
        <w:tc>
          <w:tcPr>
            <w:tcW w:w="244"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677C533E" w14:textId="77777777" w:rsidR="0065592F" w:rsidRPr="0065592F" w:rsidRDefault="0065592F" w:rsidP="0065592F">
            <w:pPr>
              <w:pStyle w:val="FreeForm"/>
              <w:jc w:val="center"/>
              <w:rPr>
                <w:rFonts w:ascii="Tahoma" w:hAnsi="Tahoma"/>
                <w:sz w:val="14"/>
                <w:szCs w:val="14"/>
              </w:rPr>
            </w:pPr>
          </w:p>
        </w:tc>
      </w:tr>
      <w:tr w:rsidR="0076622F" w14:paraId="11687DB1" w14:textId="77777777" w:rsidTr="0076622F">
        <w:trPr>
          <w:trHeight w:val="215"/>
        </w:trPr>
        <w:tc>
          <w:tcPr>
            <w:tcW w:w="875"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5993FAF7" w14:textId="77777777" w:rsidR="0076622F" w:rsidRDefault="0076622F" w:rsidP="00187BFA">
            <w:pPr>
              <w:pStyle w:val="FreeForm"/>
              <w:jc w:val="center"/>
              <w:rPr>
                <w:rFonts w:ascii="Tahoma" w:hAnsi="Tahoma"/>
                <w:sz w:val="14"/>
                <w:szCs w:val="14"/>
              </w:rPr>
            </w:pPr>
          </w:p>
        </w:tc>
        <w:tc>
          <w:tcPr>
            <w:tcW w:w="3260"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1D0FB51E" w14:textId="77777777" w:rsidR="0076622F" w:rsidRDefault="0076622F" w:rsidP="00187BFA">
            <w:pPr>
              <w:pStyle w:val="FreeForm"/>
              <w:rPr>
                <w:rFonts w:ascii="Tahoma" w:hAnsi="Tahoma"/>
                <w:sz w:val="14"/>
                <w:szCs w:val="14"/>
              </w:rPr>
            </w:pPr>
          </w:p>
        </w:tc>
        <w:tc>
          <w:tcPr>
            <w:tcW w:w="1276"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7EA3FC23" w14:textId="77777777" w:rsidR="0076622F" w:rsidRDefault="0076622F" w:rsidP="00187BFA">
            <w:pPr>
              <w:pStyle w:val="FreeForm"/>
              <w:rPr>
                <w:rFonts w:ascii="Tahoma" w:hAnsi="Tahoma"/>
                <w:sz w:val="14"/>
                <w:szCs w:val="14"/>
              </w:rPr>
            </w:pPr>
          </w:p>
        </w:tc>
        <w:tc>
          <w:tcPr>
            <w:tcW w:w="1275"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740CCC6A" w14:textId="58B90D34" w:rsidR="0076622F" w:rsidRPr="0076622F" w:rsidRDefault="0076622F" w:rsidP="00187BFA">
            <w:pPr>
              <w:pStyle w:val="FreeForm"/>
              <w:jc w:val="center"/>
              <w:rPr>
                <w:rFonts w:ascii="Tahoma" w:hAnsi="Tahoma"/>
                <w:b/>
                <w:bCs/>
                <w:sz w:val="14"/>
                <w:szCs w:val="14"/>
              </w:rPr>
            </w:pPr>
            <w:r w:rsidRPr="0076622F">
              <w:rPr>
                <w:rFonts w:ascii="Tahoma Bold" w:hAnsi="Tahoma Bold"/>
                <w:b/>
                <w:bCs/>
                <w:sz w:val="14"/>
                <w:szCs w:val="14"/>
              </w:rPr>
              <w:t>537</w:t>
            </w:r>
          </w:p>
        </w:tc>
        <w:tc>
          <w:tcPr>
            <w:tcW w:w="426"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2A0AE888" w14:textId="00E40193" w:rsidR="0076622F" w:rsidRPr="0076622F" w:rsidRDefault="0076622F" w:rsidP="0065592F">
            <w:pPr>
              <w:pStyle w:val="FreeForm"/>
              <w:jc w:val="center"/>
              <w:rPr>
                <w:rFonts w:ascii="Tahoma" w:hAnsi="Tahoma"/>
                <w:b/>
                <w:bCs/>
                <w:sz w:val="14"/>
                <w:szCs w:val="14"/>
              </w:rPr>
            </w:pPr>
            <w:r w:rsidRPr="0076622F">
              <w:rPr>
                <w:rFonts w:ascii="Tahoma Bold" w:hAnsi="Tahoma Bold"/>
                <w:b/>
                <w:bCs/>
                <w:sz w:val="14"/>
                <w:szCs w:val="14"/>
              </w:rPr>
              <w:t>580</w:t>
            </w:r>
          </w:p>
        </w:tc>
        <w:tc>
          <w:tcPr>
            <w:tcW w:w="425"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7F878424" w14:textId="1C811EFA" w:rsidR="0076622F" w:rsidRPr="0076622F" w:rsidRDefault="0076622F" w:rsidP="0065592F">
            <w:pPr>
              <w:pStyle w:val="FreeForm"/>
              <w:jc w:val="center"/>
              <w:rPr>
                <w:rFonts w:ascii="Tahoma" w:hAnsi="Tahoma"/>
                <w:b/>
                <w:bCs/>
                <w:sz w:val="14"/>
                <w:szCs w:val="14"/>
              </w:rPr>
            </w:pPr>
            <w:r w:rsidRPr="0076622F">
              <w:rPr>
                <w:rFonts w:ascii="Tahoma Bold" w:hAnsi="Tahoma Bold"/>
                <w:b/>
                <w:bCs/>
                <w:sz w:val="14"/>
                <w:szCs w:val="14"/>
              </w:rPr>
              <w:t>570</w:t>
            </w:r>
          </w:p>
        </w:tc>
        <w:tc>
          <w:tcPr>
            <w:tcW w:w="425"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0CE55803" w14:textId="7FDB0BD2" w:rsidR="0076622F" w:rsidRPr="0076622F" w:rsidRDefault="0076622F" w:rsidP="0065592F">
            <w:pPr>
              <w:pStyle w:val="FreeForm"/>
              <w:jc w:val="center"/>
              <w:rPr>
                <w:rFonts w:ascii="Tahoma" w:hAnsi="Tahoma"/>
                <w:b/>
                <w:bCs/>
                <w:sz w:val="14"/>
                <w:szCs w:val="14"/>
              </w:rPr>
            </w:pPr>
            <w:r w:rsidRPr="0076622F">
              <w:rPr>
                <w:rFonts w:ascii="Tahoma Bold" w:hAnsi="Tahoma Bold"/>
                <w:b/>
                <w:bCs/>
                <w:sz w:val="14"/>
                <w:szCs w:val="14"/>
              </w:rPr>
              <w:t>500</w:t>
            </w:r>
          </w:p>
        </w:tc>
        <w:tc>
          <w:tcPr>
            <w:tcW w:w="284"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556E132D" w14:textId="77777777" w:rsidR="0076622F" w:rsidRPr="0065592F" w:rsidRDefault="0076622F" w:rsidP="0065592F">
            <w:pPr>
              <w:pStyle w:val="FreeForm"/>
              <w:jc w:val="center"/>
              <w:rPr>
                <w:rFonts w:ascii="Tahoma" w:hAnsi="Tahoma"/>
                <w:sz w:val="14"/>
                <w:szCs w:val="14"/>
              </w:rPr>
            </w:pPr>
          </w:p>
        </w:tc>
        <w:tc>
          <w:tcPr>
            <w:tcW w:w="271"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7AE28600" w14:textId="77777777" w:rsidR="0076622F" w:rsidRPr="0065592F" w:rsidRDefault="0076622F" w:rsidP="0065592F">
            <w:pPr>
              <w:pStyle w:val="FreeForm"/>
              <w:jc w:val="center"/>
              <w:rPr>
                <w:rFonts w:ascii="Tahoma" w:hAnsi="Tahoma"/>
                <w:sz w:val="14"/>
                <w:szCs w:val="14"/>
              </w:rPr>
            </w:pPr>
          </w:p>
        </w:tc>
        <w:tc>
          <w:tcPr>
            <w:tcW w:w="244"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5F3BBA57" w14:textId="77777777" w:rsidR="0076622F" w:rsidRPr="0065592F" w:rsidRDefault="0076622F" w:rsidP="0065592F">
            <w:pPr>
              <w:pStyle w:val="FreeForm"/>
              <w:jc w:val="center"/>
              <w:rPr>
                <w:rFonts w:ascii="Tahoma" w:hAnsi="Tahoma"/>
                <w:sz w:val="14"/>
                <w:szCs w:val="14"/>
              </w:rPr>
            </w:pPr>
          </w:p>
        </w:tc>
      </w:tr>
    </w:tbl>
    <w:p w14:paraId="1DA7B6F3" w14:textId="2D6771D0" w:rsidR="00183A57" w:rsidRPr="0076622F" w:rsidDel="003E2AE0" w:rsidRDefault="001A6A60">
      <w:pPr>
        <w:pStyle w:val="Default"/>
        <w:tabs>
          <w:tab w:val="left" w:pos="360"/>
        </w:tabs>
        <w:spacing w:before="120" w:after="80"/>
        <w:jc w:val="both"/>
        <w:rPr>
          <w:del w:id="112" w:author="Пользователь" w:date="2020-10-10T15:59:00Z"/>
          <w:rFonts w:ascii="Garamond" w:eastAsia="Garamond" w:hAnsi="Garamond" w:cs="Garamond"/>
          <w:i/>
          <w:iCs/>
          <w:sz w:val="22"/>
          <w:szCs w:val="22"/>
        </w:rPr>
      </w:pPr>
      <w:bookmarkStart w:id="113" w:name="Ref82525422"/>
      <w:bookmarkEnd w:id="113"/>
      <w:proofErr w:type="spellStart"/>
      <w:r w:rsidRPr="001A6A60">
        <w:rPr>
          <w:rFonts w:ascii="Garamond" w:hAnsi="Garamond"/>
          <w:i/>
          <w:iCs/>
          <w:sz w:val="22"/>
          <w:szCs w:val="22"/>
        </w:rPr>
        <w:t>Иллюстрация</w:t>
      </w:r>
      <w:proofErr w:type="spellEnd"/>
      <w:r w:rsidRPr="001A6A60">
        <w:rPr>
          <w:rFonts w:ascii="Garamond" w:hAnsi="Garamond"/>
          <w:i/>
          <w:iCs/>
          <w:sz w:val="22"/>
          <w:szCs w:val="22"/>
        </w:rPr>
        <w:t xml:space="preserve"> 9. </w:t>
      </w:r>
      <w:proofErr w:type="spellStart"/>
      <w:r w:rsidRPr="001A6A60">
        <w:rPr>
          <w:rFonts w:ascii="Garamond" w:hAnsi="Garamond"/>
          <w:i/>
          <w:iCs/>
          <w:sz w:val="22"/>
          <w:szCs w:val="22"/>
        </w:rPr>
        <w:t>Обновлённый</w:t>
      </w:r>
      <w:proofErr w:type="spellEnd"/>
      <w:r w:rsidRPr="001A6A60">
        <w:rPr>
          <w:rFonts w:ascii="Garamond" w:hAnsi="Garamond"/>
          <w:i/>
          <w:iCs/>
          <w:sz w:val="22"/>
          <w:szCs w:val="22"/>
        </w:rPr>
        <w:t xml:space="preserve"> </w:t>
      </w:r>
      <w:proofErr w:type="spellStart"/>
      <w:r w:rsidRPr="001A6A60">
        <w:rPr>
          <w:rFonts w:ascii="Garamond" w:hAnsi="Garamond"/>
          <w:i/>
          <w:iCs/>
          <w:sz w:val="22"/>
          <w:szCs w:val="22"/>
        </w:rPr>
        <w:t>Бэклог</w:t>
      </w:r>
      <w:proofErr w:type="spellEnd"/>
      <w:r w:rsidRPr="001A6A60">
        <w:rPr>
          <w:rFonts w:ascii="Garamond" w:hAnsi="Garamond"/>
          <w:i/>
          <w:iCs/>
          <w:sz w:val="22"/>
          <w:szCs w:val="22"/>
        </w:rPr>
        <w:t xml:space="preserve"> </w:t>
      </w:r>
      <w:proofErr w:type="spellStart"/>
      <w:r w:rsidRPr="001A6A60">
        <w:rPr>
          <w:rFonts w:ascii="Garamond" w:hAnsi="Garamond"/>
          <w:i/>
          <w:iCs/>
          <w:sz w:val="22"/>
          <w:szCs w:val="22"/>
        </w:rPr>
        <w:t>Продукта</w:t>
      </w:r>
      <w:proofErr w:type="spellEnd"/>
      <w:r w:rsidR="00BD6D2C" w:rsidRPr="0076622F">
        <w:rPr>
          <w:rFonts w:ascii="Garamond" w:hAnsi="Garamond"/>
          <w:i/>
          <w:iCs/>
          <w:sz w:val="22"/>
          <w:szCs w:val="22"/>
        </w:rPr>
        <w:t xml:space="preserve"> </w:t>
      </w:r>
    </w:p>
    <w:p w14:paraId="3670FA75" w14:textId="77777777" w:rsidR="00EB2EE3" w:rsidRDefault="00EB2EE3">
      <w:pPr>
        <w:pStyle w:val="Default"/>
        <w:tabs>
          <w:tab w:val="left" w:pos="360"/>
        </w:tabs>
        <w:spacing w:before="120" w:after="80"/>
        <w:jc w:val="both"/>
        <w:rPr>
          <w:ins w:id="114" w:author="Пользователь" w:date="2020-10-10T15:55:00Z"/>
          <w:lang w:val="ru-RU"/>
        </w:rPr>
        <w:pPrChange w:id="115" w:author="Пользователь" w:date="2020-10-10T15:59:00Z">
          <w:pPr>
            <w:pStyle w:val="ListParagraph"/>
            <w:tabs>
              <w:tab w:val="left" w:pos="0"/>
            </w:tabs>
            <w:ind w:left="0"/>
            <w:jc w:val="both"/>
          </w:pPr>
        </w:pPrChange>
      </w:pPr>
    </w:p>
    <w:p w14:paraId="3A821D7E" w14:textId="6F799BC1" w:rsidR="00EB2EE3" w:rsidRPr="00EB2EE3" w:rsidRDefault="001A6A60">
      <w:pPr>
        <w:pStyle w:val="Default"/>
        <w:tabs>
          <w:tab w:val="left" w:pos="360"/>
        </w:tabs>
        <w:spacing w:before="120" w:after="80"/>
        <w:jc w:val="both"/>
        <w:rPr>
          <w:sz w:val="22"/>
          <w:szCs w:val="22"/>
          <w:lang w:val="ru-RU"/>
        </w:rPr>
        <w:pPrChange w:id="116" w:author="Пользователь" w:date="2020-10-10T15:59:00Z">
          <w:pPr>
            <w:pStyle w:val="Heading1"/>
          </w:pPr>
        </w:pPrChange>
      </w:pPr>
      <w:r w:rsidRPr="00EB2EE3">
        <w:rPr>
          <w:rFonts w:ascii="Garamond" w:hAnsi="Garamond"/>
          <w:sz w:val="22"/>
          <w:szCs w:val="22"/>
          <w:lang w:val="ru-RU"/>
        </w:rPr>
        <w:t>Между Спринтами нет никакого промежутка времени - Обычно Команды из Ретроспективы Спринта после обеда переходят в Планирование Спринта на следующую утро (или после выходных).</w:t>
      </w:r>
    </w:p>
    <w:p w14:paraId="0B28C5F3" w14:textId="6BB53DE5" w:rsidR="00EB2EE3" w:rsidRPr="00EB2EE3" w:rsidRDefault="001A6A60">
      <w:pPr>
        <w:pStyle w:val="Default"/>
        <w:tabs>
          <w:tab w:val="left" w:pos="360"/>
        </w:tabs>
        <w:spacing w:before="120" w:after="80"/>
        <w:jc w:val="both"/>
        <w:rPr>
          <w:sz w:val="22"/>
          <w:szCs w:val="22"/>
          <w:lang w:val="ru-RU"/>
        </w:rPr>
        <w:pPrChange w:id="117" w:author="Пользователь" w:date="2020-10-10T15:59:00Z">
          <w:pPr>
            <w:pStyle w:val="Heading1"/>
          </w:pPr>
        </w:pPrChange>
      </w:pPr>
      <w:r w:rsidRPr="00EB2EE3">
        <w:rPr>
          <w:rFonts w:ascii="Garamond" w:hAnsi="Garamond"/>
          <w:sz w:val="22"/>
          <w:szCs w:val="22"/>
          <w:lang w:val="ru-RU"/>
        </w:rPr>
        <w:t>“Устойчивый ритм” является одним из принципов гибкой разработки, и только постоянно работая разумное количество часов каждый день, Команды могут продолжать этот цикл сколь угодно долго. Производительность со временем растет за счет эволюции практик работы Команды и устранения препятствий на её пути, а не из-за переработок или снижения качества.</w:t>
      </w:r>
    </w:p>
    <w:p w14:paraId="1249E467" w14:textId="3604F890" w:rsidR="001A6A60" w:rsidRPr="00EB2EE3" w:rsidRDefault="001A6A60">
      <w:pPr>
        <w:pStyle w:val="Default"/>
        <w:tabs>
          <w:tab w:val="left" w:pos="360"/>
        </w:tabs>
        <w:spacing w:before="120" w:after="80"/>
        <w:jc w:val="both"/>
        <w:rPr>
          <w:sz w:val="22"/>
          <w:szCs w:val="22"/>
          <w:lang w:val="ru-RU"/>
        </w:rPr>
        <w:pPrChange w:id="118" w:author="Пользователь" w:date="2020-10-10T15:58:00Z">
          <w:pPr>
            <w:pStyle w:val="Heading1"/>
          </w:pPr>
        </w:pPrChange>
      </w:pPr>
      <w:r w:rsidRPr="00EB2EE3">
        <w:rPr>
          <w:rFonts w:ascii="Garamond" w:hAnsi="Garamond"/>
          <w:sz w:val="22"/>
          <w:szCs w:val="22"/>
          <w:lang w:val="ru-RU"/>
        </w:rPr>
        <w:t xml:space="preserve">Спринты продолжаются до тех пор, пока Владелец Продукта не решит, что продукт готов к выпуску. Идея Скрам заключается в том, что в идеале продукт потенциально готов к поставке в конце каждого Спринта, это означает, что больше нет никакой дополнительной работы, такой как тестирование или написание документации. Подразумевается, что </w:t>
      </w:r>
      <w:r w:rsidRPr="00EB2EE3">
        <w:rPr>
          <w:rFonts w:ascii="Garamond" w:hAnsi="Garamond"/>
          <w:sz w:val="22"/>
          <w:szCs w:val="22"/>
          <w:lang w:val="ru-RU"/>
          <w:rPrChange w:id="119" w:author="Пользователь" w:date="2020-10-10T15:56:00Z">
            <w:rPr>
              <w:b w:val="0"/>
              <w:bCs w:val="0"/>
              <w:i/>
              <w:iCs/>
              <w:sz w:val="22"/>
              <w:szCs w:val="22"/>
              <w:lang w:val="ru-RU"/>
            </w:rPr>
          </w:rPrChange>
        </w:rPr>
        <w:t>все элементы</w:t>
      </w:r>
      <w:r w:rsidRPr="00EB2EE3">
        <w:rPr>
          <w:rFonts w:ascii="Garamond" w:hAnsi="Garamond"/>
          <w:sz w:val="22"/>
          <w:szCs w:val="22"/>
          <w:lang w:val="ru-RU"/>
        </w:rPr>
        <w:t xml:space="preserve"> Бэклога Спринта полностью </w:t>
      </w:r>
      <w:r w:rsidRPr="00EB2EE3">
        <w:rPr>
          <w:rFonts w:ascii="Garamond" w:hAnsi="Garamond"/>
          <w:sz w:val="22"/>
          <w:szCs w:val="22"/>
          <w:lang w:val="ru-RU"/>
          <w:rPrChange w:id="120" w:author="Пользователь" w:date="2020-10-10T15:56:00Z">
            <w:rPr>
              <w:b w:val="0"/>
              <w:bCs w:val="0"/>
              <w:i/>
              <w:iCs/>
              <w:sz w:val="22"/>
              <w:szCs w:val="22"/>
              <w:lang w:val="ru-RU"/>
            </w:rPr>
          </w:rPrChange>
        </w:rPr>
        <w:t>становятся готовыми</w:t>
      </w:r>
      <w:r w:rsidRPr="00EB2EE3">
        <w:rPr>
          <w:rFonts w:ascii="Garamond" w:hAnsi="Garamond"/>
          <w:sz w:val="22"/>
          <w:szCs w:val="22"/>
          <w:lang w:val="ru-RU"/>
        </w:rPr>
        <w:t xml:space="preserve"> каждый Спринт; т.е. вы действительно можете поставить или развернуть инкремент сразу после Обзора Спринта. Однако во многих организациях существуют слабые инженерные практики, инструменты и инфраструктура и такое идеальное видение не может быть достигнуто, поэтому для выполнения этой оставшейся работы потребуется “Релизный Спринт”. Если необходим “Релизный Спринт”, и это считается неизбежным злом, то задача организации состоит в том, чтобы улучшить свои практики работы, чтобы в этом больше не было необходимости.</w:t>
      </w:r>
    </w:p>
    <w:p w14:paraId="305D0D2C" w14:textId="20DE7C0E" w:rsidR="00183A57" w:rsidRPr="001E5C75" w:rsidRDefault="0065592F" w:rsidP="001A6A60">
      <w:pPr>
        <w:pStyle w:val="Heading1"/>
        <w:rPr>
          <w:lang w:val="ru-RU"/>
          <w:rPrChange w:id="121" w:author="Пользователь" w:date="2020-10-08T12:52:00Z">
            <w:rPr/>
          </w:rPrChange>
        </w:rPr>
      </w:pPr>
      <w:r>
        <w:rPr>
          <w:lang w:val="ru-RU"/>
        </w:rPr>
        <w:t>Управление</w:t>
      </w:r>
      <w:r w:rsidRPr="001E5C75">
        <w:rPr>
          <w:lang w:val="ru-RU"/>
          <w:rPrChange w:id="122" w:author="Пользователь" w:date="2020-10-08T12:52:00Z">
            <w:rPr/>
          </w:rPrChange>
        </w:rPr>
        <w:t xml:space="preserve"> </w:t>
      </w:r>
      <w:r>
        <w:rPr>
          <w:lang w:val="ru-RU"/>
        </w:rPr>
        <w:t>Релизами</w:t>
      </w:r>
    </w:p>
    <w:p w14:paraId="7CCF2846" w14:textId="56F6E0C8" w:rsidR="00183A57" w:rsidRPr="006B27F5" w:rsidRDefault="004878CB">
      <w:pPr>
        <w:pStyle w:val="Default"/>
        <w:tabs>
          <w:tab w:val="left" w:pos="360"/>
        </w:tabs>
        <w:spacing w:before="120" w:after="80"/>
        <w:jc w:val="both"/>
        <w:rPr>
          <w:rFonts w:ascii="Garamond" w:eastAsia="Garamond" w:hAnsi="Garamond" w:cs="Garamond"/>
          <w:sz w:val="22"/>
          <w:szCs w:val="22"/>
          <w:lang w:val="ru-RU"/>
        </w:rPr>
      </w:pPr>
      <w:r w:rsidRPr="004878CB">
        <w:rPr>
          <w:rFonts w:ascii="Garamond" w:hAnsi="Garamond"/>
          <w:sz w:val="22"/>
          <w:szCs w:val="22"/>
          <w:lang w:val="ru-RU"/>
        </w:rPr>
        <w:t>Иногда задают вопрос, как при итеративной модели можно осуществлять долгосрочное релизное планирование. Следует рассмотреть два случая: (1) планирование первого релиза нового продукта, и (2) планирование очередного релиза существующего продукта.</w:t>
      </w:r>
    </w:p>
    <w:p w14:paraId="01B970AC" w14:textId="4E6A4A75" w:rsidR="004878CB" w:rsidRPr="00F16BB6" w:rsidRDefault="004878CB">
      <w:pPr>
        <w:pStyle w:val="Default"/>
        <w:tabs>
          <w:tab w:val="left" w:pos="360"/>
        </w:tabs>
        <w:spacing w:before="120" w:after="80"/>
        <w:jc w:val="both"/>
        <w:rPr>
          <w:rFonts w:ascii="Garamond" w:hAnsi="Garamond"/>
          <w:sz w:val="22"/>
          <w:szCs w:val="22"/>
          <w:lang w:val="ru-RU"/>
        </w:rPr>
      </w:pPr>
      <w:r w:rsidRPr="004878CB">
        <w:rPr>
          <w:rFonts w:ascii="Garamond" w:hAnsi="Garamond"/>
          <w:sz w:val="22"/>
          <w:szCs w:val="22"/>
          <w:lang w:val="ru-RU"/>
        </w:rPr>
        <w:t xml:space="preserve">В случае нового продукта или </w:t>
      </w:r>
      <w:r w:rsidRPr="004878CB">
        <w:rPr>
          <w:rFonts w:ascii="Garamond" w:hAnsi="Garamond"/>
          <w:i/>
          <w:iCs/>
          <w:sz w:val="22"/>
          <w:szCs w:val="22"/>
          <w:lang w:val="ru-RU"/>
        </w:rPr>
        <w:t>существующего продукта, который только что перешёл на Скрам</w:t>
      </w:r>
      <w:r w:rsidRPr="004878CB">
        <w:rPr>
          <w:rFonts w:ascii="Garamond" w:hAnsi="Garamond"/>
          <w:sz w:val="22"/>
          <w:szCs w:val="22"/>
          <w:lang w:val="ru-RU"/>
        </w:rPr>
        <w:t>, необходимо выполнить первоначальное Уточнение Бэклога Продукта перед первым Спринтом, когда Владелец Продукта и Команда формируют надлежащий Бэклог Продукта по принципам Скрама. Это может занять от нескольких дней до недели и включает в себя сессию совместной работы (иногда называемую Первоначальным Уточнение</w:t>
      </w:r>
      <w:r w:rsidR="006B27F5">
        <w:rPr>
          <w:rFonts w:ascii="Garamond" w:hAnsi="Garamond"/>
          <w:sz w:val="22"/>
          <w:szCs w:val="22"/>
          <w:lang w:val="ru-RU"/>
        </w:rPr>
        <w:t>м</w:t>
      </w:r>
      <w:r w:rsidRPr="004878CB">
        <w:rPr>
          <w:rFonts w:ascii="Garamond" w:hAnsi="Garamond"/>
          <w:sz w:val="22"/>
          <w:szCs w:val="22"/>
          <w:lang w:val="ru-RU"/>
        </w:rPr>
        <w:t xml:space="preserve"> Бэклога Продукта или Планирование</w:t>
      </w:r>
      <w:r w:rsidR="006B27F5">
        <w:rPr>
          <w:rFonts w:ascii="Garamond" w:hAnsi="Garamond"/>
          <w:sz w:val="22"/>
          <w:szCs w:val="22"/>
          <w:lang w:val="ru-RU"/>
        </w:rPr>
        <w:t>м</w:t>
      </w:r>
      <w:r w:rsidRPr="004878CB">
        <w:rPr>
          <w:rFonts w:ascii="Garamond" w:hAnsi="Garamond"/>
          <w:sz w:val="22"/>
          <w:szCs w:val="22"/>
          <w:lang w:val="ru-RU"/>
        </w:rPr>
        <w:t xml:space="preserve"> Релиза), подробный анализ требований и оценку всех элементов, определённых для первого релиза.</w:t>
      </w:r>
    </w:p>
    <w:p w14:paraId="3248F6B9" w14:textId="141A2913" w:rsidR="00183A57" w:rsidRPr="004878CB" w:rsidRDefault="004878CB">
      <w:pPr>
        <w:pStyle w:val="Default"/>
        <w:tabs>
          <w:tab w:val="left" w:pos="360"/>
        </w:tabs>
        <w:spacing w:before="120" w:after="80"/>
        <w:jc w:val="both"/>
        <w:rPr>
          <w:rFonts w:ascii="Garamond" w:eastAsia="Garamond" w:hAnsi="Garamond" w:cs="Garamond"/>
          <w:sz w:val="22"/>
          <w:szCs w:val="22"/>
          <w:lang w:val="ru-RU"/>
        </w:rPr>
      </w:pPr>
      <w:r w:rsidRPr="004878CB">
        <w:rPr>
          <w:rFonts w:ascii="Garamond" w:hAnsi="Garamond"/>
          <w:sz w:val="22"/>
          <w:szCs w:val="22"/>
          <w:lang w:val="ru-RU"/>
        </w:rPr>
        <w:lastRenderedPageBreak/>
        <w:t xml:space="preserve">Удивительно, но в Скраме в случае существующего продукта, уже имеющего Бэклог Продукта, не должно быть необходимости в каком-либо специальном или дополнительном планировании следующего релиза. Почему? Потому что Владелец Продукта и Команда должны проводить Уточнение Бэклога Продукта каждый Спринт (пять или десять процентов усилий в каждом Спринте), непрерывно готовясь к будущему. Этот режим </w:t>
      </w:r>
      <w:r w:rsidRPr="004878CB">
        <w:rPr>
          <w:rFonts w:ascii="Garamond" w:hAnsi="Garamond"/>
          <w:i/>
          <w:iCs/>
          <w:sz w:val="22"/>
          <w:szCs w:val="22"/>
          <w:lang w:val="ru-RU"/>
        </w:rPr>
        <w:t>непрерывной разработки продукта</w:t>
      </w:r>
      <w:r>
        <w:rPr>
          <w:rFonts w:ascii="Garamond" w:hAnsi="Garamond"/>
          <w:sz w:val="22"/>
          <w:szCs w:val="22"/>
          <w:lang w:val="ru-RU"/>
        </w:rPr>
        <w:t xml:space="preserve"> </w:t>
      </w:r>
      <w:r w:rsidRPr="004878CB">
        <w:rPr>
          <w:rFonts w:ascii="Garamond" w:hAnsi="Garamond"/>
          <w:sz w:val="22"/>
          <w:szCs w:val="22"/>
          <w:lang w:val="ru-RU"/>
        </w:rPr>
        <w:t>устраняет необходимость в драматически прерывистых этапах подготовки-выполнения-завершения, которые можно увидеть в жизненном цикле традиционной последовательной разработки.</w:t>
      </w:r>
    </w:p>
    <w:p w14:paraId="26237069" w14:textId="77777777" w:rsidR="004878CB" w:rsidRPr="004878CB" w:rsidRDefault="004878CB">
      <w:pPr>
        <w:pStyle w:val="Default"/>
        <w:tabs>
          <w:tab w:val="left" w:pos="360"/>
        </w:tabs>
        <w:spacing w:before="120" w:after="80"/>
        <w:jc w:val="both"/>
        <w:rPr>
          <w:rFonts w:ascii="Garamond" w:hAnsi="Garamond"/>
          <w:sz w:val="22"/>
          <w:szCs w:val="22"/>
          <w:lang w:val="ru-RU"/>
        </w:rPr>
      </w:pPr>
      <w:r w:rsidRPr="004878CB">
        <w:rPr>
          <w:rFonts w:ascii="Garamond" w:hAnsi="Garamond"/>
          <w:sz w:val="22"/>
          <w:szCs w:val="22"/>
          <w:lang w:val="ru-RU"/>
        </w:rPr>
        <w:t>Во время первоначального Уточнения Бэклога Продукта и во время непрерывных Уточнений Бэклога Продукта в каждом Спринте, Команда и Владелец Продукта будут планировать релиз, уточняя оценки, приоритеты и содержание по мере того, как они учатся.</w:t>
      </w:r>
    </w:p>
    <w:p w14:paraId="71920F28" w14:textId="77777777" w:rsidR="004878CB" w:rsidRPr="004878CB" w:rsidRDefault="004878CB">
      <w:pPr>
        <w:pStyle w:val="Default"/>
        <w:tabs>
          <w:tab w:val="left" w:pos="360"/>
        </w:tabs>
        <w:spacing w:before="120" w:after="80"/>
        <w:jc w:val="both"/>
        <w:rPr>
          <w:rFonts w:ascii="Garamond" w:hAnsi="Garamond"/>
          <w:sz w:val="22"/>
          <w:szCs w:val="22"/>
          <w:lang w:val="ru-RU"/>
        </w:rPr>
      </w:pPr>
      <w:r w:rsidRPr="004878CB">
        <w:rPr>
          <w:rFonts w:ascii="Garamond" w:hAnsi="Garamond"/>
          <w:sz w:val="22"/>
          <w:szCs w:val="22"/>
          <w:lang w:val="ru-RU"/>
        </w:rPr>
        <w:t>Некоторые релизы ориентированы на дату; например: “Мы выпустим версию 2.0 нашего проекта к началу выставки 10 ноября”. В этой ситуации Команда завершит столько Спринтов (и создать как можно больше функциональности), сколько сможет за отведенное время. Другие продукты требуют создания определённой функциональности, прежде чем их можно будет назвать завершёнными, и продукт не будет запущен, пока эти требования не будут удовлетворены, сколько бы времени это не заняло. Поскольку Скрам делает упор на создание потенциально готового к поставке кода в каждом спринте, Владелец Продукта может решить начать делать промежуточные релизы, чтобы позволить клиентам как можно раньше воспользоваться преимуществами готовой работы.</w:t>
      </w:r>
    </w:p>
    <w:p w14:paraId="765D5BA3" w14:textId="77777777" w:rsidR="004878CB" w:rsidRPr="004878CB" w:rsidRDefault="004878CB">
      <w:pPr>
        <w:pStyle w:val="Default"/>
        <w:tabs>
          <w:tab w:val="left" w:pos="360"/>
        </w:tabs>
        <w:spacing w:before="120" w:after="80"/>
        <w:jc w:val="both"/>
        <w:rPr>
          <w:rFonts w:ascii="Garamond" w:hAnsi="Garamond"/>
          <w:sz w:val="22"/>
          <w:szCs w:val="22"/>
          <w:lang w:val="ru-RU"/>
        </w:rPr>
      </w:pPr>
      <w:r w:rsidRPr="004878CB">
        <w:rPr>
          <w:rFonts w:ascii="Garamond" w:hAnsi="Garamond"/>
          <w:sz w:val="22"/>
          <w:szCs w:val="22"/>
          <w:lang w:val="ru-RU"/>
        </w:rPr>
        <w:t>Поскольку невозможно знать все заранее, то основное внимание уделяется созданию и уточнению плана, который задаст общее направление релиза, и прояснению, как будут приниматься компромиссные решения (например, уменьшить состав релиза или передвинуть его дату). Думайте об этом как о дорожной карте, ведущей вас к конечному пункту назначения; какие именно дороги вы выбираете и какие решения вы принимаете во время путешествия, можно определить в пути.</w:t>
      </w:r>
    </w:p>
    <w:p w14:paraId="39B7219A" w14:textId="28C706D1" w:rsidR="00183A57" w:rsidRPr="004878CB" w:rsidRDefault="004878CB">
      <w:pPr>
        <w:pStyle w:val="Default"/>
        <w:tabs>
          <w:tab w:val="left" w:pos="360"/>
        </w:tabs>
        <w:spacing w:before="120" w:after="80"/>
        <w:jc w:val="both"/>
        <w:rPr>
          <w:rFonts w:ascii="Garamond" w:eastAsia="Garamond" w:hAnsi="Garamond" w:cs="Garamond"/>
          <w:sz w:val="22"/>
          <w:szCs w:val="22"/>
          <w:lang w:val="ru-RU"/>
        </w:rPr>
      </w:pPr>
      <w:r w:rsidRPr="004878CB">
        <w:rPr>
          <w:rFonts w:ascii="Garamond" w:hAnsi="Garamond"/>
          <w:i/>
          <w:iCs/>
          <w:sz w:val="22"/>
          <w:szCs w:val="22"/>
          <w:lang w:val="ru-RU"/>
        </w:rPr>
        <w:t>Пункт назначения важнее самого путешествия</w:t>
      </w:r>
      <w:r w:rsidR="00BD6D2C" w:rsidRPr="004878CB">
        <w:rPr>
          <w:rFonts w:ascii="Garamond" w:hAnsi="Garamond"/>
          <w:i/>
          <w:iCs/>
          <w:sz w:val="22"/>
          <w:szCs w:val="22"/>
          <w:lang w:val="ru-RU"/>
        </w:rPr>
        <w:t>.</w:t>
      </w:r>
    </w:p>
    <w:p w14:paraId="7D51737A" w14:textId="77777777" w:rsidR="004878CB" w:rsidRDefault="004878CB">
      <w:pPr>
        <w:pStyle w:val="Default"/>
        <w:tabs>
          <w:tab w:val="left" w:pos="360"/>
        </w:tabs>
        <w:spacing w:before="120" w:after="80"/>
        <w:jc w:val="both"/>
        <w:rPr>
          <w:rFonts w:ascii="Garamond" w:hAnsi="Garamond"/>
          <w:sz w:val="22"/>
          <w:szCs w:val="22"/>
          <w:lang w:val="ru-RU"/>
        </w:rPr>
      </w:pPr>
      <w:r w:rsidRPr="004878CB">
        <w:rPr>
          <w:rFonts w:ascii="Garamond" w:hAnsi="Garamond"/>
          <w:sz w:val="22"/>
          <w:szCs w:val="22"/>
          <w:lang w:val="ru-RU"/>
        </w:rPr>
        <w:t xml:space="preserve">Большинство Владельцев Продуктов выбирает один из релизных подходов. Например, они определят дату выпуска и будут работать с Командой над оценкой элементов Бэклога Продукта, которые могут быть выполнены к этой дате. Элементы, которые, как ожидается, будут в текущем релизе, иногда называются </w:t>
      </w:r>
      <w:r w:rsidRPr="004878CB">
        <w:rPr>
          <w:rFonts w:ascii="Garamond" w:hAnsi="Garamond"/>
          <w:i/>
          <w:iCs/>
          <w:sz w:val="22"/>
          <w:szCs w:val="22"/>
          <w:lang w:val="ru-RU"/>
        </w:rPr>
        <w:t>релизными элементами</w:t>
      </w:r>
      <w:r w:rsidRPr="004878CB">
        <w:rPr>
          <w:rFonts w:ascii="Garamond" w:hAnsi="Garamond"/>
          <w:sz w:val="22"/>
          <w:szCs w:val="22"/>
          <w:lang w:val="ru-RU"/>
        </w:rPr>
        <w:t>. В ситуациях, когда зафиксированы обязательства “фиксированная цена / фиксированная дата / фиксированный результат” - например, при заказной контрактной разработке - один или несколько из этих параметров должны иметь встроенный буфер, чтобы учесть неопределенность и изменчивость; в этом отношении Скрам ничем не отличается от других подходов.</w:t>
      </w:r>
    </w:p>
    <w:p w14:paraId="037B6BC7" w14:textId="0B6A0513" w:rsidR="0065592F" w:rsidRPr="004878CB" w:rsidRDefault="0065592F">
      <w:pPr>
        <w:pStyle w:val="Default"/>
        <w:tabs>
          <w:tab w:val="left" w:pos="360"/>
        </w:tabs>
        <w:spacing w:before="120" w:after="80"/>
        <w:jc w:val="both"/>
        <w:rPr>
          <w:rFonts w:ascii="Garamond" w:hAnsi="Garamond"/>
          <w:b/>
          <w:bCs/>
          <w:sz w:val="36"/>
          <w:szCs w:val="36"/>
          <w:lang w:val="ru-RU"/>
        </w:rPr>
      </w:pPr>
      <w:r w:rsidRPr="004878CB">
        <w:rPr>
          <w:rFonts w:ascii="Garamond" w:hAnsi="Garamond"/>
          <w:b/>
          <w:bCs/>
          <w:sz w:val="36"/>
          <w:szCs w:val="36"/>
          <w:lang w:val="ru-RU"/>
        </w:rPr>
        <w:t xml:space="preserve">Фокус на Продукте или Приложении </w:t>
      </w:r>
    </w:p>
    <w:p w14:paraId="702A80DA" w14:textId="04C3F43D" w:rsidR="004878CB" w:rsidRPr="004878CB" w:rsidRDefault="004878CB">
      <w:pPr>
        <w:pStyle w:val="Default"/>
        <w:tabs>
          <w:tab w:val="left" w:pos="360"/>
        </w:tabs>
        <w:spacing w:before="120" w:after="80"/>
        <w:jc w:val="both"/>
        <w:rPr>
          <w:rFonts w:ascii="Garamond" w:eastAsia="Garamond" w:hAnsi="Garamond" w:cs="Garamond"/>
          <w:sz w:val="22"/>
          <w:szCs w:val="22"/>
          <w:lang w:val="ru-RU"/>
        </w:rPr>
      </w:pPr>
      <w:r w:rsidRPr="004878CB">
        <w:rPr>
          <w:rFonts w:ascii="Garamond" w:eastAsia="Garamond" w:hAnsi="Garamond" w:cs="Garamond"/>
          <w:sz w:val="22"/>
          <w:szCs w:val="22"/>
          <w:lang w:val="ru-RU"/>
        </w:rPr>
        <w:t xml:space="preserve">Для приложений или продуктов </w:t>
      </w:r>
      <w:r w:rsidR="00F16BB6" w:rsidRPr="00F16BB6">
        <w:rPr>
          <w:rFonts w:ascii="Garamond" w:eastAsia="Garamond" w:hAnsi="Garamond" w:cs="Garamond"/>
          <w:sz w:val="22"/>
          <w:szCs w:val="22"/>
          <w:lang w:val="ru-RU"/>
        </w:rPr>
        <w:t>–</w:t>
      </w:r>
      <w:r w:rsidRPr="004878CB">
        <w:rPr>
          <w:rFonts w:ascii="Garamond" w:eastAsia="Garamond" w:hAnsi="Garamond" w:cs="Garamond"/>
          <w:sz w:val="22"/>
          <w:szCs w:val="22"/>
          <w:lang w:val="ru-RU"/>
        </w:rPr>
        <w:t xml:space="preserve"> ориентированных либо на внешний рынок, либо на пользователей внутри организации </w:t>
      </w:r>
      <w:r w:rsidR="00F16BB6" w:rsidRPr="00F16BB6">
        <w:rPr>
          <w:rFonts w:ascii="Garamond" w:eastAsia="Garamond" w:hAnsi="Garamond" w:cs="Garamond"/>
          <w:sz w:val="22"/>
          <w:szCs w:val="22"/>
          <w:lang w:val="ru-RU"/>
        </w:rPr>
        <w:t>–</w:t>
      </w:r>
      <w:r w:rsidRPr="004878CB">
        <w:rPr>
          <w:rFonts w:ascii="Garamond" w:eastAsia="Garamond" w:hAnsi="Garamond" w:cs="Garamond"/>
          <w:sz w:val="22"/>
          <w:szCs w:val="22"/>
          <w:lang w:val="ru-RU"/>
        </w:rPr>
        <w:t xml:space="preserve"> Скрам уводит команды от старой модели, ориентированной на </w:t>
      </w:r>
      <w:r w:rsidRPr="004878CB">
        <w:rPr>
          <w:rFonts w:ascii="Garamond" w:eastAsia="Garamond" w:hAnsi="Garamond" w:cs="Garamond"/>
          <w:i/>
          <w:iCs/>
          <w:sz w:val="22"/>
          <w:szCs w:val="22"/>
          <w:lang w:val="ru-RU"/>
        </w:rPr>
        <w:t>проекты</w:t>
      </w:r>
      <w:r w:rsidRPr="004878CB">
        <w:rPr>
          <w:rFonts w:ascii="Garamond" w:eastAsia="Garamond" w:hAnsi="Garamond" w:cs="Garamond"/>
          <w:sz w:val="22"/>
          <w:szCs w:val="22"/>
          <w:lang w:val="ru-RU"/>
        </w:rPr>
        <w:t xml:space="preserve">, к модели </w:t>
      </w:r>
      <w:r w:rsidRPr="004878CB">
        <w:rPr>
          <w:rFonts w:ascii="Garamond" w:eastAsia="Garamond" w:hAnsi="Garamond" w:cs="Garamond"/>
          <w:i/>
          <w:iCs/>
          <w:sz w:val="22"/>
          <w:szCs w:val="22"/>
          <w:lang w:val="ru-RU"/>
        </w:rPr>
        <w:t>непрерывной разработки приложений/продуктов</w:t>
      </w:r>
      <w:r w:rsidRPr="004878CB">
        <w:rPr>
          <w:rFonts w:ascii="Garamond" w:eastAsia="Garamond" w:hAnsi="Garamond" w:cs="Garamond"/>
          <w:sz w:val="22"/>
          <w:szCs w:val="22"/>
          <w:lang w:val="ru-RU"/>
        </w:rPr>
        <w:t>. Больше нет проектов с началом, серединой и концом. А значит, нет традиционного менеджера проектов. Скорее, есть просто постоянный Владелец Продукта и долгоживущая самоуправляемая Команда, которые сотрудничают в “бесконечной” серии Спринтов фиксированной длины, пока продукт или приложение не будет отправлено в отставку. Вся необходимая работа по управлению “проектом” выполняется Командой и Владельцем Продукта, который является внутренним бизнес-пользователем или сотрудником отдела Управления Продуктами. Он не управляется ИТ-менеджером или сотрудником Офиса Управления Проектами.</w:t>
      </w:r>
    </w:p>
    <w:p w14:paraId="1951254E" w14:textId="219264FA" w:rsidR="004878CB" w:rsidRPr="004878CB" w:rsidRDefault="004878CB">
      <w:pPr>
        <w:pStyle w:val="Default"/>
        <w:tabs>
          <w:tab w:val="left" w:pos="360"/>
        </w:tabs>
        <w:spacing w:before="120" w:after="80"/>
        <w:jc w:val="both"/>
        <w:rPr>
          <w:rFonts w:ascii="Garamond" w:eastAsia="Garamond" w:hAnsi="Garamond" w:cs="Garamond"/>
          <w:sz w:val="22"/>
          <w:szCs w:val="22"/>
          <w:lang w:val="ru-RU"/>
        </w:rPr>
      </w:pPr>
      <w:r w:rsidRPr="004878CB">
        <w:rPr>
          <w:rFonts w:ascii="Garamond" w:eastAsia="Garamond" w:hAnsi="Garamond" w:cs="Garamond"/>
          <w:sz w:val="22"/>
          <w:szCs w:val="22"/>
          <w:lang w:val="ru-RU"/>
        </w:rPr>
        <w:t xml:space="preserve">Скрам также можно использовать для настоящих </w:t>
      </w:r>
      <w:r w:rsidRPr="004878CB">
        <w:rPr>
          <w:rFonts w:ascii="Garamond" w:eastAsia="Garamond" w:hAnsi="Garamond" w:cs="Garamond"/>
          <w:i/>
          <w:iCs/>
          <w:sz w:val="22"/>
          <w:szCs w:val="22"/>
          <w:lang w:val="ru-RU"/>
        </w:rPr>
        <w:t>проектов</w:t>
      </w:r>
      <w:r w:rsidRPr="004878CB">
        <w:rPr>
          <w:rFonts w:ascii="Garamond" w:eastAsia="Garamond" w:hAnsi="Garamond" w:cs="Garamond"/>
          <w:sz w:val="22"/>
          <w:szCs w:val="22"/>
          <w:lang w:val="ru-RU"/>
        </w:rPr>
        <w:t>, которые являются разовыми инициативами (а не для создания или развития долгоживущих приложений); тем не менее, в этом случае управление проектом также осуществляют Команда и Владелец Продукта.</w:t>
      </w:r>
    </w:p>
    <w:p w14:paraId="64816AA4" w14:textId="6C7D8CDE" w:rsidR="004878CB" w:rsidRPr="008424E7" w:rsidRDefault="004878CB">
      <w:pPr>
        <w:pStyle w:val="Default"/>
        <w:tabs>
          <w:tab w:val="left" w:pos="360"/>
        </w:tabs>
        <w:spacing w:before="120" w:after="80"/>
        <w:jc w:val="both"/>
        <w:rPr>
          <w:rFonts w:ascii="Garamond" w:hAnsi="Garamond"/>
          <w:sz w:val="22"/>
          <w:szCs w:val="22"/>
          <w:lang w:val="ru-RU"/>
        </w:rPr>
      </w:pPr>
      <w:r w:rsidRPr="008424E7">
        <w:rPr>
          <w:rFonts w:ascii="Garamond" w:hAnsi="Garamond"/>
          <w:sz w:val="22"/>
          <w:szCs w:val="22"/>
          <w:lang w:val="ru-RU"/>
        </w:rPr>
        <w:t xml:space="preserve">Что делать, если в одном или нескольких существующих приложениях недостаточно новой работы, чтобы гарантировать выделенную долгоживущую Команду для каждого приложения? В </w:t>
      </w:r>
      <w:r w:rsidRPr="008424E7">
        <w:rPr>
          <w:rFonts w:ascii="Garamond" w:hAnsi="Garamond"/>
          <w:sz w:val="22"/>
          <w:szCs w:val="22"/>
          <w:lang w:val="ru-RU"/>
        </w:rPr>
        <w:lastRenderedPageBreak/>
        <w:t xml:space="preserve">этом случае стабильная и долгоживущая Команда может взять на себя элементы из одного приложения в одном Спринте, а затем элементы из другого в следующем Спринте; в этой ситуации Спринты часто довольно короткие, например, не более одной </w:t>
      </w:r>
      <w:r w:rsidR="00F16BB6" w:rsidRPr="008424E7">
        <w:rPr>
          <w:rFonts w:ascii="Garamond" w:hAnsi="Garamond"/>
          <w:sz w:val="22"/>
          <w:szCs w:val="22"/>
          <w:lang w:val="ru-RU"/>
        </w:rPr>
        <w:t>недел</w:t>
      </w:r>
      <w:r w:rsidR="00F16BB6">
        <w:rPr>
          <w:rFonts w:ascii="Garamond" w:hAnsi="Garamond"/>
          <w:sz w:val="22"/>
          <w:szCs w:val="22"/>
          <w:lang w:val="ru-RU"/>
        </w:rPr>
        <w:t>и</w:t>
      </w:r>
      <w:r w:rsidRPr="008424E7">
        <w:rPr>
          <w:rFonts w:ascii="Garamond" w:hAnsi="Garamond"/>
          <w:sz w:val="22"/>
          <w:szCs w:val="22"/>
          <w:lang w:val="ru-RU"/>
        </w:rPr>
        <w:t>.</w:t>
      </w:r>
    </w:p>
    <w:p w14:paraId="7ECD30BE" w14:textId="612240EF" w:rsidR="008424E7" w:rsidRPr="008424E7" w:rsidRDefault="008424E7">
      <w:pPr>
        <w:pStyle w:val="Default"/>
        <w:tabs>
          <w:tab w:val="left" w:pos="360"/>
        </w:tabs>
        <w:spacing w:before="120" w:after="80"/>
        <w:jc w:val="both"/>
        <w:rPr>
          <w:rFonts w:ascii="Garamond" w:hAnsi="Garamond"/>
          <w:sz w:val="22"/>
          <w:szCs w:val="22"/>
          <w:lang w:val="ru-RU"/>
        </w:rPr>
      </w:pPr>
      <w:r w:rsidRPr="008424E7">
        <w:rPr>
          <w:rFonts w:ascii="Garamond" w:hAnsi="Garamond"/>
          <w:sz w:val="22"/>
          <w:szCs w:val="22"/>
          <w:lang w:val="ru-RU"/>
        </w:rPr>
        <w:t xml:space="preserve">Иногда бывает недостаточно новой работы даже для вышеописанного решения, и Команда может взять на себя элементы из </w:t>
      </w:r>
      <w:r w:rsidRPr="008424E7">
        <w:rPr>
          <w:rFonts w:ascii="Garamond" w:hAnsi="Garamond"/>
          <w:i/>
          <w:iCs/>
          <w:sz w:val="22"/>
          <w:szCs w:val="22"/>
          <w:lang w:val="ru-RU"/>
        </w:rPr>
        <w:t>нескольких</w:t>
      </w:r>
      <w:r w:rsidRPr="008424E7">
        <w:rPr>
          <w:rFonts w:ascii="Garamond" w:hAnsi="Garamond"/>
          <w:sz w:val="22"/>
          <w:szCs w:val="22"/>
          <w:lang w:val="ru-RU"/>
        </w:rPr>
        <w:t xml:space="preserve"> приложений в течение одного Спринта; Однако будьте осторожны с этим решением, поскольку оно может привести к непродуктивной многозадачности для нескольких приложений. Основная тема продуктивности в Скрам - это </w:t>
      </w:r>
      <w:r w:rsidRPr="008424E7">
        <w:rPr>
          <w:rFonts w:ascii="Garamond" w:hAnsi="Garamond"/>
          <w:i/>
          <w:iCs/>
          <w:sz w:val="22"/>
          <w:szCs w:val="22"/>
          <w:lang w:val="ru-RU"/>
        </w:rPr>
        <w:t>сосредоточение</w:t>
      </w:r>
      <w:r w:rsidRPr="008424E7">
        <w:rPr>
          <w:rFonts w:ascii="Garamond" w:hAnsi="Garamond"/>
          <w:sz w:val="22"/>
          <w:szCs w:val="22"/>
          <w:lang w:val="ru-RU"/>
        </w:rPr>
        <w:t xml:space="preserve"> команды на одном продукте или приложении в течение одного Спринта.</w:t>
      </w:r>
    </w:p>
    <w:p w14:paraId="37095BC9" w14:textId="20627803" w:rsidR="00183A57" w:rsidRPr="008424E7" w:rsidRDefault="0065592F">
      <w:pPr>
        <w:pStyle w:val="Heading1"/>
        <w:rPr>
          <w:lang w:val="ru-RU"/>
        </w:rPr>
      </w:pPr>
      <w:r>
        <w:rPr>
          <w:lang w:val="ru-RU"/>
        </w:rPr>
        <w:t>Основные</w:t>
      </w:r>
      <w:r w:rsidRPr="008424E7">
        <w:rPr>
          <w:lang w:val="ru-RU"/>
        </w:rPr>
        <w:t xml:space="preserve"> </w:t>
      </w:r>
      <w:r>
        <w:rPr>
          <w:lang w:val="ru-RU"/>
        </w:rPr>
        <w:t>Трудности</w:t>
      </w:r>
    </w:p>
    <w:p w14:paraId="04C97B27" w14:textId="47F961CD" w:rsidR="008424E7" w:rsidRPr="008424E7" w:rsidRDefault="008424E7">
      <w:pPr>
        <w:pStyle w:val="Default"/>
        <w:tabs>
          <w:tab w:val="left" w:pos="360"/>
        </w:tabs>
        <w:spacing w:before="120" w:after="80"/>
        <w:jc w:val="both"/>
        <w:rPr>
          <w:rFonts w:ascii="Garamond" w:eastAsia="Garamond" w:hAnsi="Garamond" w:cs="Garamond"/>
          <w:sz w:val="22"/>
          <w:szCs w:val="22"/>
          <w:lang w:val="ru-RU"/>
        </w:rPr>
      </w:pPr>
      <w:r w:rsidRPr="008424E7">
        <w:rPr>
          <w:rFonts w:ascii="Garamond" w:eastAsia="Garamond" w:hAnsi="Garamond" w:cs="Garamond"/>
          <w:sz w:val="22"/>
          <w:szCs w:val="22"/>
          <w:lang w:val="ru-RU"/>
        </w:rPr>
        <w:t>Скрам - это не только конкретный набор практик, скорее, что более важно, это структура, обеспечивающая прозрачность, и механизм, который позволяет “инспектировать и адаптировать”. Скрам работает, делая видимыми дисфункции и препятствия, которые влияют на эффективность Владельца Продукта и Команды, благодаря чему их устранение становится возможным. Например, Владелец Продукта может на самом деле не знать рынок, функциональность или то, как оценить их относительную ценность для бизнеса. Или Команда может быть некомпетентной в оценке трудозатрат или разработки.</w:t>
      </w:r>
    </w:p>
    <w:p w14:paraId="5E606D1E" w14:textId="77777777" w:rsidR="008424E7" w:rsidRPr="008424E7" w:rsidRDefault="008424E7">
      <w:pPr>
        <w:pStyle w:val="Default"/>
        <w:tabs>
          <w:tab w:val="left" w:pos="360"/>
        </w:tabs>
        <w:spacing w:before="120" w:after="80"/>
        <w:jc w:val="both"/>
        <w:rPr>
          <w:rFonts w:ascii="Garamond" w:hAnsi="Garamond"/>
          <w:sz w:val="22"/>
          <w:szCs w:val="22"/>
          <w:lang w:val="ru-RU"/>
        </w:rPr>
      </w:pPr>
      <w:r w:rsidRPr="008424E7">
        <w:rPr>
          <w:rFonts w:ascii="Garamond" w:hAnsi="Garamond"/>
          <w:sz w:val="22"/>
          <w:szCs w:val="22"/>
          <w:lang w:val="ru-RU"/>
        </w:rPr>
        <w:t>Фреймворк Скрам быстро обнаружит эти слабые места. Скрам не решает проблемы разработки; он делает их болезненно заметными и предоставляет людям основу для изучения способов решения проблем в коротких циклах и с помощью небольших экспериментов по улучшению.</w:t>
      </w:r>
    </w:p>
    <w:p w14:paraId="45F30C10" w14:textId="7F210C6B" w:rsidR="008424E7" w:rsidRPr="008424E7" w:rsidRDefault="008424E7">
      <w:pPr>
        <w:pStyle w:val="Default"/>
        <w:tabs>
          <w:tab w:val="left" w:pos="360"/>
        </w:tabs>
        <w:spacing w:before="120" w:after="80"/>
        <w:jc w:val="both"/>
        <w:rPr>
          <w:rFonts w:ascii="Garamond" w:hAnsi="Garamond"/>
          <w:sz w:val="22"/>
          <w:szCs w:val="22"/>
          <w:lang w:val="ru-RU"/>
        </w:rPr>
      </w:pPr>
      <w:r w:rsidRPr="008424E7">
        <w:rPr>
          <w:rFonts w:ascii="Garamond" w:hAnsi="Garamond"/>
          <w:sz w:val="22"/>
          <w:szCs w:val="22"/>
          <w:lang w:val="ru-RU"/>
        </w:rPr>
        <w:t xml:space="preserve">Предположим, что Команда не может выполнить то, что они прогнозировали в первом Спринте, например, из-за плохих навыков анализа и оценки задач. Команде это кажется неудачей. Но на самом деле этот опыт </w:t>
      </w:r>
      <w:r w:rsidR="006064B0" w:rsidRPr="006064B0">
        <w:rPr>
          <w:rFonts w:ascii="Garamond" w:hAnsi="Garamond"/>
          <w:sz w:val="22"/>
          <w:szCs w:val="22"/>
          <w:lang w:val="ru-RU"/>
        </w:rPr>
        <w:t>–</w:t>
      </w:r>
      <w:r w:rsidRPr="008424E7">
        <w:rPr>
          <w:rFonts w:ascii="Garamond" w:hAnsi="Garamond"/>
          <w:sz w:val="22"/>
          <w:szCs w:val="22"/>
          <w:lang w:val="ru-RU"/>
        </w:rPr>
        <w:t xml:space="preserve"> необходимый первый шаг к тому, чтобы стать более реалистичными и вдумчивыми в своих прогнозах. Этот паттерн </w:t>
      </w:r>
      <w:r w:rsidR="006064B0" w:rsidRPr="006064B0">
        <w:rPr>
          <w:rFonts w:ascii="Garamond" w:hAnsi="Garamond"/>
          <w:sz w:val="22"/>
          <w:szCs w:val="22"/>
          <w:lang w:val="ru-RU"/>
        </w:rPr>
        <w:t>–</w:t>
      </w:r>
      <w:r w:rsidRPr="008424E7">
        <w:rPr>
          <w:rFonts w:ascii="Garamond" w:hAnsi="Garamond"/>
          <w:sz w:val="22"/>
          <w:szCs w:val="22"/>
          <w:lang w:val="ru-RU"/>
        </w:rPr>
        <w:t xml:space="preserve"> Скрам помогает сделать видимой дисфункцию, позволяя Команде что-то с ней сделать </w:t>
      </w:r>
      <w:r w:rsidR="006064B0" w:rsidRPr="006064B0">
        <w:rPr>
          <w:rFonts w:ascii="Garamond" w:hAnsi="Garamond"/>
          <w:sz w:val="22"/>
          <w:szCs w:val="22"/>
          <w:lang w:val="ru-RU"/>
        </w:rPr>
        <w:t>–</w:t>
      </w:r>
      <w:r w:rsidRPr="008424E7">
        <w:rPr>
          <w:rFonts w:ascii="Garamond" w:hAnsi="Garamond"/>
          <w:sz w:val="22"/>
          <w:szCs w:val="22"/>
          <w:lang w:val="ru-RU"/>
        </w:rPr>
        <w:t xml:space="preserve"> является основным механизмом, приносящим Команде наиболее значительную пользу при использовании Скрама.</w:t>
      </w:r>
    </w:p>
    <w:p w14:paraId="4F2D1CE9" w14:textId="31E652A4" w:rsidR="008424E7" w:rsidRPr="008424E7" w:rsidRDefault="008424E7">
      <w:pPr>
        <w:pStyle w:val="Default"/>
        <w:tabs>
          <w:tab w:val="left" w:pos="360"/>
        </w:tabs>
        <w:spacing w:before="120" w:after="80"/>
        <w:jc w:val="both"/>
        <w:rPr>
          <w:rFonts w:ascii="Garamond" w:hAnsi="Garamond"/>
          <w:sz w:val="22"/>
          <w:szCs w:val="22"/>
          <w:lang w:val="ru-RU"/>
        </w:rPr>
      </w:pPr>
      <w:r w:rsidRPr="008424E7">
        <w:rPr>
          <w:rFonts w:ascii="Garamond" w:hAnsi="Garamond"/>
          <w:sz w:val="22"/>
          <w:szCs w:val="22"/>
          <w:lang w:val="ru-RU"/>
        </w:rPr>
        <w:t xml:space="preserve">Одна из распространенных ошибок, которые допускаются в процессе сложной практики Скрама </w:t>
      </w:r>
      <w:r w:rsidR="00165F3A" w:rsidRPr="00165F3A">
        <w:rPr>
          <w:rFonts w:ascii="Garamond" w:hAnsi="Garamond"/>
          <w:sz w:val="22"/>
          <w:szCs w:val="22"/>
          <w:lang w:val="ru-RU"/>
        </w:rPr>
        <w:t>–</w:t>
      </w:r>
      <w:r w:rsidRPr="008424E7">
        <w:rPr>
          <w:rFonts w:ascii="Garamond" w:hAnsi="Garamond"/>
          <w:sz w:val="22"/>
          <w:szCs w:val="22"/>
          <w:lang w:val="ru-RU"/>
        </w:rPr>
        <w:t xml:space="preserve"> это изменение Скрама. Например, Команды, у которых возникли проблемы с поставкой готового инкремента, могут решить увеличить продолжительность Спринта, чтобы у них всегда хватало времени. Можно быть уверенным, что они никогда не научатся лучше оценивать свое время и управлять им. Таким образом, без наставничества и поддержки опытного Скрам-мастера организации могут превратить Скрам просто в зеркальное отображение своих собственных слабостей и дисфункций и подорвать реальную пользу, которую предлагает Скрам: делать видимым хорошее и плохое и давать организации возможность поднять себя на более высокий уровень.</w:t>
      </w:r>
    </w:p>
    <w:p w14:paraId="3053D2BC" w14:textId="10049CA6" w:rsidR="00183A57" w:rsidRPr="008424E7" w:rsidRDefault="008424E7">
      <w:pPr>
        <w:pStyle w:val="Default"/>
        <w:tabs>
          <w:tab w:val="left" w:pos="360"/>
        </w:tabs>
        <w:spacing w:before="120" w:after="80"/>
        <w:jc w:val="both"/>
        <w:rPr>
          <w:rFonts w:ascii="Garamond" w:eastAsia="Garamond" w:hAnsi="Garamond" w:cs="Garamond"/>
          <w:sz w:val="22"/>
          <w:szCs w:val="22"/>
          <w:lang w:val="ru-RU"/>
        </w:rPr>
      </w:pPr>
      <w:r w:rsidRPr="008424E7">
        <w:rPr>
          <w:rFonts w:ascii="Garamond" w:eastAsia="Garamond" w:hAnsi="Garamond" w:cs="Garamond"/>
          <w:sz w:val="22"/>
          <w:szCs w:val="22"/>
          <w:lang w:val="ru-RU"/>
        </w:rPr>
        <w:t>Другой распространенной ошибкой является предположение, что какая-либо практика не приветствуется или запрещена только потому, что Скрам явно не требует этого. Например, Скрам не требует, чтобы Владелец Продукта устанавливал долгосрочную стратегию для своего продукта; так же как и не требуется, чтобы инженеры обращались за советом к более опытным коллегам по поводу сложных технических проблем. Скрам оставляет за участниками право принимать правильное решение; и в большинстве случаев рекомендуется использовать обе эти практики (наряду со многими другими).</w:t>
      </w:r>
    </w:p>
    <w:p w14:paraId="3AB7E238" w14:textId="6CDF0E8F" w:rsidR="008424E7" w:rsidRDefault="008424E7">
      <w:pPr>
        <w:pStyle w:val="Default"/>
        <w:tabs>
          <w:tab w:val="left" w:pos="360"/>
        </w:tabs>
        <w:spacing w:before="120" w:after="80"/>
        <w:jc w:val="both"/>
        <w:rPr>
          <w:rFonts w:ascii="Garamond" w:hAnsi="Garamond"/>
          <w:sz w:val="22"/>
          <w:szCs w:val="22"/>
          <w:lang w:val="ru-RU"/>
        </w:rPr>
      </w:pPr>
      <w:r w:rsidRPr="008424E7">
        <w:rPr>
          <w:rFonts w:ascii="Garamond" w:hAnsi="Garamond"/>
          <w:sz w:val="22"/>
          <w:szCs w:val="22"/>
          <w:lang w:val="ru-RU"/>
        </w:rPr>
        <w:t xml:space="preserve">Есть еще кое-что, чего следует опасаться </w:t>
      </w:r>
      <w:r w:rsidR="00165F3A" w:rsidRPr="00165F3A">
        <w:rPr>
          <w:rFonts w:ascii="Garamond" w:hAnsi="Garamond"/>
          <w:sz w:val="22"/>
          <w:szCs w:val="22"/>
          <w:lang w:val="ru-RU"/>
        </w:rPr>
        <w:t>–</w:t>
      </w:r>
      <w:r w:rsidRPr="008424E7">
        <w:rPr>
          <w:rFonts w:ascii="Garamond" w:hAnsi="Garamond"/>
          <w:sz w:val="22"/>
          <w:szCs w:val="22"/>
          <w:lang w:val="ru-RU"/>
        </w:rPr>
        <w:t xml:space="preserve"> это то, что менеджеры навязывают Скрам своим Командам; Скрам </w:t>
      </w:r>
      <w:r w:rsidR="00165F3A" w:rsidRPr="00165F3A">
        <w:rPr>
          <w:rFonts w:ascii="Garamond" w:hAnsi="Garamond"/>
          <w:sz w:val="22"/>
          <w:szCs w:val="22"/>
          <w:lang w:val="ru-RU"/>
        </w:rPr>
        <w:t>–</w:t>
      </w:r>
      <w:r w:rsidRPr="008424E7">
        <w:rPr>
          <w:rFonts w:ascii="Garamond" w:hAnsi="Garamond"/>
          <w:sz w:val="22"/>
          <w:szCs w:val="22"/>
          <w:lang w:val="ru-RU"/>
        </w:rPr>
        <w:t xml:space="preserve"> это предоставление Команде свободы действий и инструментов для управления собой, и то, что это продиктовано сверху, не является рецептом успеха. Лучший подход может начинаться с того, что команда узнает о Скраме от коллег или менеджера, получает всестороннее профессиональное обучение, а затем принимает решение, как Команда, добросовестно следовать практике в течение определенного периода; в конце этого периода Команда оценит свой опыт и решит, стоит ли продолжать</w:t>
      </w:r>
      <w:r>
        <w:rPr>
          <w:rFonts w:ascii="Garamond" w:hAnsi="Garamond"/>
          <w:sz w:val="22"/>
          <w:szCs w:val="22"/>
          <w:lang w:val="ru-RU"/>
        </w:rPr>
        <w:t>.</w:t>
      </w:r>
    </w:p>
    <w:p w14:paraId="26FF3E4A" w14:textId="136D942F" w:rsidR="008424E7" w:rsidRPr="008424E7" w:rsidRDefault="008424E7">
      <w:pPr>
        <w:pStyle w:val="Default"/>
        <w:tabs>
          <w:tab w:val="left" w:pos="360"/>
        </w:tabs>
        <w:spacing w:before="120" w:after="80"/>
        <w:jc w:val="both"/>
        <w:rPr>
          <w:rFonts w:ascii="Garamond" w:hAnsi="Garamond"/>
          <w:sz w:val="22"/>
          <w:szCs w:val="22"/>
          <w:lang w:val="ru-RU"/>
        </w:rPr>
      </w:pPr>
      <w:r w:rsidRPr="008424E7">
        <w:rPr>
          <w:rFonts w:ascii="Garamond" w:hAnsi="Garamond"/>
          <w:sz w:val="22"/>
          <w:szCs w:val="22"/>
          <w:lang w:val="ru-RU"/>
        </w:rPr>
        <w:lastRenderedPageBreak/>
        <w:t>Хорошая новость заключается в том, что, хотя первый Спринт обычно очень сложен для Команды, но преимущества Скрама обычно становятся заметными к его концу, что заставляет многие новые Скрам-команды восклицать: “Скраму сложно следовать, но безусловно это в целом намного лучше того, что мы делали раньше!”</w:t>
      </w:r>
    </w:p>
    <w:p w14:paraId="2BE60E68" w14:textId="77777777" w:rsidR="00183A57" w:rsidRPr="008424E7" w:rsidRDefault="00183A57">
      <w:pPr>
        <w:pStyle w:val="Default"/>
        <w:tabs>
          <w:tab w:val="left" w:pos="360"/>
        </w:tabs>
        <w:spacing w:before="120" w:after="80"/>
        <w:jc w:val="both"/>
        <w:rPr>
          <w:rFonts w:ascii="Garamond" w:eastAsia="Garamond" w:hAnsi="Garamond" w:cs="Garamond"/>
          <w:sz w:val="22"/>
          <w:szCs w:val="22"/>
          <w:lang w:val="ru-RU"/>
        </w:rPr>
      </w:pPr>
    </w:p>
    <w:p w14:paraId="054671E7" w14:textId="5F89D82B" w:rsidR="00AB6C00" w:rsidRDefault="00AB6C00">
      <w:pPr>
        <w:rPr>
          <w:rFonts w:ascii="Garamond" w:hAnsi="Garamond" w:cs="Arial Unicode MS"/>
          <w:b/>
          <w:bCs/>
          <w:color w:val="000000"/>
          <w:sz w:val="36"/>
          <w:szCs w:val="36"/>
          <w:lang w:val="ru-RU"/>
          <w14:textOutline w14:w="0" w14:cap="flat" w14:cmpd="sng" w14:algn="ctr">
            <w14:noFill/>
            <w14:prstDash w14:val="solid"/>
            <w14:bevel/>
          </w14:textOutline>
        </w:rPr>
      </w:pPr>
      <w:r>
        <w:rPr>
          <w:lang w:val="ru-RU"/>
        </w:rPr>
        <w:br w:type="page"/>
      </w:r>
    </w:p>
    <w:p w14:paraId="1F548730" w14:textId="50E1CC48" w:rsidR="00183A57" w:rsidRPr="008424E7" w:rsidRDefault="0065592F">
      <w:pPr>
        <w:pStyle w:val="Heading1"/>
        <w:rPr>
          <w:lang w:val="ru-RU"/>
        </w:rPr>
      </w:pPr>
      <w:r w:rsidRPr="008424E7">
        <w:rPr>
          <w:lang w:val="ru-RU"/>
        </w:rPr>
        <w:lastRenderedPageBreak/>
        <w:t xml:space="preserve">Приложение А: Дополнительные </w:t>
      </w:r>
      <w:r w:rsidR="008424E7">
        <w:rPr>
          <w:lang w:val="ru-RU"/>
        </w:rPr>
        <w:t>М</w:t>
      </w:r>
      <w:r w:rsidRPr="008424E7">
        <w:rPr>
          <w:lang w:val="ru-RU"/>
        </w:rPr>
        <w:t>атериалы</w:t>
      </w:r>
    </w:p>
    <w:p w14:paraId="58897B7A" w14:textId="77777777" w:rsidR="008424E7" w:rsidRPr="008424E7" w:rsidRDefault="008424E7">
      <w:pPr>
        <w:pStyle w:val="Textbody"/>
        <w:rPr>
          <w:rFonts w:ascii="Garamond" w:hAnsi="Garamond"/>
          <w:sz w:val="22"/>
          <w:szCs w:val="22"/>
          <w:lang w:val="ru-RU"/>
        </w:rPr>
      </w:pPr>
      <w:r w:rsidRPr="008424E7">
        <w:rPr>
          <w:rFonts w:ascii="Garamond" w:hAnsi="Garamond"/>
          <w:sz w:val="22"/>
          <w:szCs w:val="22"/>
          <w:lang w:val="ru-RU"/>
        </w:rPr>
        <w:t>Про Скрам опубликовано много материалов. В этом справочном разделе мы хотели бы указать на некоторые дополнительные онлайн-материалы и несколько книг.</w:t>
      </w:r>
    </w:p>
    <w:p w14:paraId="2047AA4D" w14:textId="0BD57D4B" w:rsidR="00183A57" w:rsidRDefault="008424E7">
      <w:pPr>
        <w:pStyle w:val="Textbody"/>
        <w:rPr>
          <w:rFonts w:ascii="Garamond" w:eastAsia="Garamond" w:hAnsi="Garamond" w:cs="Garamond"/>
          <w:b/>
          <w:bCs/>
          <w:sz w:val="22"/>
          <w:szCs w:val="22"/>
        </w:rPr>
      </w:pPr>
      <w:proofErr w:type="spellStart"/>
      <w:r w:rsidRPr="008424E7">
        <w:rPr>
          <w:rFonts w:ascii="Garamond" w:hAnsi="Garamond"/>
          <w:b/>
          <w:bCs/>
          <w:sz w:val="22"/>
          <w:szCs w:val="22"/>
        </w:rPr>
        <w:t>Онлайн-материалы</w:t>
      </w:r>
      <w:proofErr w:type="spellEnd"/>
      <w:r w:rsidR="00BD6D2C">
        <w:rPr>
          <w:rFonts w:ascii="Garamond" w:hAnsi="Garamond"/>
          <w:b/>
          <w:bCs/>
          <w:sz w:val="22"/>
          <w:szCs w:val="22"/>
        </w:rPr>
        <w:t>:</w:t>
      </w:r>
    </w:p>
    <w:p w14:paraId="785D13FA" w14:textId="75AA7C67" w:rsidR="00183A57" w:rsidRPr="00F359F9" w:rsidRDefault="008A5E29">
      <w:pPr>
        <w:pStyle w:val="Textbody"/>
        <w:numPr>
          <w:ilvl w:val="0"/>
          <w:numId w:val="4"/>
        </w:numPr>
        <w:rPr>
          <w:rFonts w:ascii="Garamond" w:eastAsia="Garamond" w:hAnsi="Garamond" w:cs="Garamond"/>
          <w:sz w:val="22"/>
          <w:szCs w:val="22"/>
          <w:lang w:val="ru-RU"/>
        </w:rPr>
      </w:pPr>
      <w:r>
        <w:fldChar w:fldCharType="begin"/>
      </w:r>
      <w:r w:rsidRPr="001E5C75">
        <w:rPr>
          <w:lang w:val="ru-RU"/>
          <w:rPrChange w:id="123" w:author="Пользователь" w:date="2020-10-08T12:52:00Z">
            <w:rPr/>
          </w:rPrChange>
        </w:rPr>
        <w:instrText xml:space="preserve"> </w:instrText>
      </w:r>
      <w:r>
        <w:instrText>HYPERLINK</w:instrText>
      </w:r>
      <w:r w:rsidRPr="001E5C75">
        <w:rPr>
          <w:lang w:val="ru-RU"/>
          <w:rPrChange w:id="124" w:author="Пользователь" w:date="2020-10-08T12:52:00Z">
            <w:rPr/>
          </w:rPrChange>
        </w:rPr>
        <w:instrText xml:space="preserve"> "</w:instrText>
      </w:r>
      <w:r>
        <w:instrText>http</w:instrText>
      </w:r>
      <w:r w:rsidRPr="001E5C75">
        <w:rPr>
          <w:lang w:val="ru-RU"/>
          <w:rPrChange w:id="125" w:author="Пользователь" w:date="2020-10-08T12:52:00Z">
            <w:rPr/>
          </w:rPrChange>
        </w:rPr>
        <w:instrText>://</w:instrText>
      </w:r>
      <w:r>
        <w:instrText>www</w:instrText>
      </w:r>
      <w:r w:rsidRPr="001E5C75">
        <w:rPr>
          <w:lang w:val="ru-RU"/>
          <w:rPrChange w:id="126" w:author="Пользователь" w:date="2020-10-08T12:52:00Z">
            <w:rPr/>
          </w:rPrChange>
        </w:rPr>
        <w:instrText>.</w:instrText>
      </w:r>
      <w:r>
        <w:instrText>leanprimer</w:instrText>
      </w:r>
      <w:r w:rsidRPr="001E5C75">
        <w:rPr>
          <w:lang w:val="ru-RU"/>
          <w:rPrChange w:id="127" w:author="Пользователь" w:date="2020-10-08T12:52:00Z">
            <w:rPr/>
          </w:rPrChange>
        </w:rPr>
        <w:instrText>.</w:instrText>
      </w:r>
      <w:r>
        <w:instrText>com</w:instrText>
      </w:r>
      <w:r w:rsidRPr="001E5C75">
        <w:rPr>
          <w:lang w:val="ru-RU"/>
          <w:rPrChange w:id="128" w:author="Пользователь" w:date="2020-10-08T12:52:00Z">
            <w:rPr/>
          </w:rPrChange>
        </w:rPr>
        <w:instrText xml:space="preserve">" </w:instrText>
      </w:r>
      <w:r>
        <w:fldChar w:fldCharType="separate"/>
      </w:r>
      <w:r w:rsidR="00BD6D2C">
        <w:rPr>
          <w:rStyle w:val="Hyperlink1"/>
          <w:rFonts w:ascii="Garamond" w:hAnsi="Garamond"/>
          <w:sz w:val="22"/>
          <w:szCs w:val="22"/>
        </w:rPr>
        <w:t>The</w:t>
      </w:r>
      <w:r w:rsidR="00BD6D2C" w:rsidRPr="00F359F9">
        <w:rPr>
          <w:rStyle w:val="Hyperlink1"/>
          <w:rFonts w:ascii="Garamond" w:hAnsi="Garamond"/>
          <w:sz w:val="22"/>
          <w:szCs w:val="22"/>
          <w:lang w:val="ru-RU"/>
        </w:rPr>
        <w:t xml:space="preserve"> </w:t>
      </w:r>
      <w:r w:rsidR="00BD6D2C">
        <w:rPr>
          <w:rStyle w:val="Hyperlink1"/>
          <w:rFonts w:ascii="Garamond" w:hAnsi="Garamond"/>
          <w:sz w:val="22"/>
          <w:szCs w:val="22"/>
        </w:rPr>
        <w:t>Lean</w:t>
      </w:r>
      <w:r w:rsidR="00BD6D2C" w:rsidRPr="00F359F9">
        <w:rPr>
          <w:rStyle w:val="Hyperlink1"/>
          <w:rFonts w:ascii="Garamond" w:hAnsi="Garamond"/>
          <w:sz w:val="22"/>
          <w:szCs w:val="22"/>
          <w:lang w:val="ru-RU"/>
        </w:rPr>
        <w:t xml:space="preserve"> </w:t>
      </w:r>
      <w:r w:rsidR="00BD6D2C">
        <w:rPr>
          <w:rStyle w:val="Hyperlink1"/>
          <w:rFonts w:ascii="Garamond" w:hAnsi="Garamond"/>
          <w:sz w:val="22"/>
          <w:szCs w:val="22"/>
        </w:rPr>
        <w:t>Primer</w:t>
      </w:r>
      <w:r w:rsidR="00BD6D2C" w:rsidRPr="00F359F9">
        <w:rPr>
          <w:rStyle w:val="Hyperlink1"/>
          <w:rFonts w:ascii="Garamond" w:hAnsi="Garamond"/>
          <w:sz w:val="22"/>
          <w:szCs w:val="22"/>
          <w:lang w:val="ru-RU"/>
        </w:rPr>
        <w:t xml:space="preserve"> - </w:t>
      </w:r>
      <w:r w:rsidR="00F359F9" w:rsidRPr="00F359F9">
        <w:rPr>
          <w:rStyle w:val="Hyperlink1"/>
          <w:rFonts w:ascii="Garamond" w:hAnsi="Garamond"/>
          <w:sz w:val="22"/>
          <w:szCs w:val="22"/>
          <w:lang w:val="ru-RU"/>
        </w:rPr>
        <w:t>Введение в Бережливое Мышление, оказавшее сильное влияние на Скрам</w:t>
      </w:r>
      <w:r w:rsidR="00BD6D2C" w:rsidRPr="00F359F9">
        <w:rPr>
          <w:rStyle w:val="Hyperlink1"/>
          <w:rFonts w:ascii="Garamond" w:hAnsi="Garamond"/>
          <w:sz w:val="22"/>
          <w:szCs w:val="22"/>
          <w:lang w:val="ru-RU"/>
        </w:rPr>
        <w:t>.</w:t>
      </w:r>
      <w:r w:rsidR="00BD6D2C" w:rsidRPr="00F359F9">
        <w:rPr>
          <w:rStyle w:val="Hyperlink1"/>
          <w:rFonts w:ascii="Arial Unicode MS" w:hAnsi="Arial Unicode MS"/>
          <w:sz w:val="22"/>
          <w:szCs w:val="22"/>
          <w:lang w:val="ru-RU"/>
        </w:rPr>
        <w:br/>
      </w:r>
      <w:r w:rsidR="00BD6D2C">
        <w:rPr>
          <w:rStyle w:val="Hyperlink1"/>
          <w:rFonts w:ascii="Garamond" w:hAnsi="Garamond"/>
          <w:sz w:val="22"/>
          <w:szCs w:val="22"/>
        </w:rPr>
        <w:t>http</w:t>
      </w:r>
      <w:r w:rsidR="00BD6D2C" w:rsidRPr="00F359F9">
        <w:rPr>
          <w:rStyle w:val="Hyperlink1"/>
          <w:rFonts w:ascii="Garamond" w:hAnsi="Garamond"/>
          <w:sz w:val="22"/>
          <w:szCs w:val="22"/>
          <w:lang w:val="ru-RU"/>
        </w:rPr>
        <w:t>://</w:t>
      </w:r>
      <w:r w:rsidR="00BD6D2C">
        <w:rPr>
          <w:rStyle w:val="Hyperlink1"/>
          <w:rFonts w:ascii="Garamond" w:hAnsi="Garamond"/>
          <w:sz w:val="22"/>
          <w:szCs w:val="22"/>
        </w:rPr>
        <w:t>www</w:t>
      </w:r>
      <w:r w:rsidR="00BD6D2C" w:rsidRPr="00F359F9">
        <w:rPr>
          <w:rStyle w:val="Hyperlink1"/>
          <w:rFonts w:ascii="Garamond" w:hAnsi="Garamond"/>
          <w:sz w:val="22"/>
          <w:szCs w:val="22"/>
          <w:lang w:val="ru-RU"/>
        </w:rPr>
        <w:t>.</w:t>
      </w:r>
      <w:proofErr w:type="spellStart"/>
      <w:r w:rsidR="00BD6D2C">
        <w:rPr>
          <w:rStyle w:val="Hyperlink1"/>
          <w:rFonts w:ascii="Garamond" w:hAnsi="Garamond"/>
          <w:sz w:val="22"/>
          <w:szCs w:val="22"/>
        </w:rPr>
        <w:t>leanprimer</w:t>
      </w:r>
      <w:proofErr w:type="spellEnd"/>
      <w:r w:rsidR="00BD6D2C" w:rsidRPr="00F359F9">
        <w:rPr>
          <w:rStyle w:val="Hyperlink1"/>
          <w:rFonts w:ascii="Garamond" w:hAnsi="Garamond"/>
          <w:sz w:val="22"/>
          <w:szCs w:val="22"/>
          <w:lang w:val="ru-RU"/>
        </w:rPr>
        <w:t>.</w:t>
      </w:r>
      <w:r w:rsidR="00BD6D2C">
        <w:rPr>
          <w:rStyle w:val="Hyperlink1"/>
          <w:rFonts w:ascii="Garamond" w:hAnsi="Garamond"/>
          <w:sz w:val="22"/>
          <w:szCs w:val="22"/>
        </w:rPr>
        <w:t>com</w:t>
      </w:r>
      <w:r>
        <w:rPr>
          <w:rStyle w:val="Hyperlink1"/>
          <w:rFonts w:ascii="Garamond" w:hAnsi="Garamond"/>
          <w:sz w:val="22"/>
          <w:szCs w:val="22"/>
        </w:rPr>
        <w:fldChar w:fldCharType="end"/>
      </w:r>
    </w:p>
    <w:p w14:paraId="25D44D04" w14:textId="23F13AB0" w:rsidR="00183A57" w:rsidRPr="00C60FE9" w:rsidRDefault="008A5E29">
      <w:pPr>
        <w:pStyle w:val="Textbody"/>
        <w:numPr>
          <w:ilvl w:val="0"/>
          <w:numId w:val="4"/>
        </w:numPr>
        <w:rPr>
          <w:rStyle w:val="Hyperlink1"/>
          <w:rFonts w:ascii="Garamond" w:hAnsi="Garamond"/>
          <w:sz w:val="22"/>
          <w:szCs w:val="22"/>
          <w:lang w:val="ru-RU"/>
        </w:rPr>
      </w:pPr>
      <w:hyperlink r:id="rId38" w:history="1">
        <w:r w:rsidR="00F359F9" w:rsidRPr="00C60FE9">
          <w:rPr>
            <w:rStyle w:val="Hyperlink1"/>
            <w:rFonts w:ascii="Garamond" w:hAnsi="Garamond"/>
            <w:sz w:val="22"/>
            <w:szCs w:val="22"/>
          </w:rPr>
          <w:t>The</w:t>
        </w:r>
        <w:r w:rsidR="00F359F9" w:rsidRPr="00C60FE9">
          <w:rPr>
            <w:rStyle w:val="Hyperlink1"/>
            <w:rFonts w:ascii="Garamond" w:hAnsi="Garamond"/>
            <w:sz w:val="22"/>
            <w:szCs w:val="22"/>
            <w:lang w:val="ru-RU"/>
          </w:rPr>
          <w:t xml:space="preserve"> </w:t>
        </w:r>
        <w:r w:rsidR="00F359F9" w:rsidRPr="00C60FE9">
          <w:rPr>
            <w:rStyle w:val="Hyperlink1"/>
            <w:rFonts w:ascii="Garamond" w:hAnsi="Garamond"/>
            <w:sz w:val="22"/>
            <w:szCs w:val="22"/>
          </w:rPr>
          <w:t>Distributed</w:t>
        </w:r>
        <w:r w:rsidR="00F359F9" w:rsidRPr="00C60FE9">
          <w:rPr>
            <w:rStyle w:val="Hyperlink1"/>
            <w:rFonts w:ascii="Garamond" w:hAnsi="Garamond"/>
            <w:sz w:val="22"/>
            <w:szCs w:val="22"/>
            <w:lang w:val="ru-RU"/>
          </w:rPr>
          <w:t xml:space="preserve"> </w:t>
        </w:r>
        <w:r w:rsidR="00F359F9" w:rsidRPr="00C60FE9">
          <w:rPr>
            <w:rStyle w:val="Hyperlink1"/>
            <w:rFonts w:ascii="Garamond" w:hAnsi="Garamond"/>
            <w:sz w:val="22"/>
            <w:szCs w:val="22"/>
          </w:rPr>
          <w:t>Scrum</w:t>
        </w:r>
        <w:r w:rsidR="00F359F9" w:rsidRPr="00C60FE9">
          <w:rPr>
            <w:rStyle w:val="Hyperlink1"/>
            <w:rFonts w:ascii="Garamond" w:hAnsi="Garamond"/>
            <w:sz w:val="22"/>
            <w:szCs w:val="22"/>
            <w:lang w:val="ru-RU"/>
          </w:rPr>
          <w:t xml:space="preserve"> </w:t>
        </w:r>
        <w:r w:rsidR="00F359F9" w:rsidRPr="00C60FE9">
          <w:rPr>
            <w:rStyle w:val="Hyperlink1"/>
            <w:rFonts w:ascii="Garamond" w:hAnsi="Garamond"/>
            <w:sz w:val="22"/>
            <w:szCs w:val="22"/>
          </w:rPr>
          <w:t>Primer</w:t>
        </w:r>
        <w:r w:rsidR="00F359F9" w:rsidRPr="00C60FE9">
          <w:rPr>
            <w:rStyle w:val="Hyperlink1"/>
            <w:rFonts w:ascii="Garamond" w:hAnsi="Garamond"/>
            <w:sz w:val="22"/>
            <w:szCs w:val="22"/>
            <w:lang w:val="ru-RU"/>
          </w:rPr>
          <w:t xml:space="preserve"> - Дополнительные советы для не сидящих вместе команд.</w:t>
        </w:r>
        <w:r w:rsidR="00F359F9" w:rsidRPr="00C60FE9">
          <w:rPr>
            <w:rStyle w:val="Hyperlink1"/>
            <w:rFonts w:ascii="Garamond" w:hAnsi="Garamond"/>
            <w:sz w:val="22"/>
            <w:szCs w:val="22"/>
            <w:lang w:val="ru-RU"/>
          </w:rPr>
          <w:br/>
        </w:r>
        <w:r w:rsidR="00F359F9" w:rsidRPr="00C60FE9">
          <w:rPr>
            <w:rStyle w:val="Hyperlink1"/>
            <w:rFonts w:ascii="Garamond" w:hAnsi="Garamond"/>
            <w:sz w:val="22"/>
            <w:szCs w:val="22"/>
          </w:rPr>
          <w:t>http</w:t>
        </w:r>
        <w:r w:rsidR="00F359F9" w:rsidRPr="00C60FE9">
          <w:rPr>
            <w:rStyle w:val="Hyperlink1"/>
            <w:rFonts w:ascii="Garamond" w:hAnsi="Garamond"/>
            <w:sz w:val="22"/>
            <w:szCs w:val="22"/>
            <w:lang w:val="ru-RU"/>
          </w:rPr>
          <w:t>://</w:t>
        </w:r>
        <w:r w:rsidR="00F359F9" w:rsidRPr="00C60FE9">
          <w:rPr>
            <w:rStyle w:val="Hyperlink1"/>
            <w:rFonts w:ascii="Garamond" w:hAnsi="Garamond"/>
            <w:sz w:val="22"/>
            <w:szCs w:val="22"/>
          </w:rPr>
          <w:t>www</w:t>
        </w:r>
        <w:r w:rsidR="00F359F9" w:rsidRPr="00C60FE9">
          <w:rPr>
            <w:rStyle w:val="Hyperlink1"/>
            <w:rFonts w:ascii="Garamond" w:hAnsi="Garamond"/>
            <w:sz w:val="22"/>
            <w:szCs w:val="22"/>
            <w:lang w:val="ru-RU"/>
          </w:rPr>
          <w:t>.</w:t>
        </w:r>
        <w:proofErr w:type="spellStart"/>
        <w:r w:rsidR="00F359F9" w:rsidRPr="00C60FE9">
          <w:rPr>
            <w:rStyle w:val="Hyperlink1"/>
            <w:rFonts w:ascii="Garamond" w:hAnsi="Garamond"/>
            <w:sz w:val="22"/>
            <w:szCs w:val="22"/>
          </w:rPr>
          <w:t>goodagile</w:t>
        </w:r>
        <w:proofErr w:type="spellEnd"/>
        <w:r w:rsidR="00F359F9" w:rsidRPr="00C60FE9">
          <w:rPr>
            <w:rStyle w:val="Hyperlink1"/>
            <w:rFonts w:ascii="Garamond" w:hAnsi="Garamond"/>
            <w:sz w:val="22"/>
            <w:szCs w:val="22"/>
            <w:lang w:val="ru-RU"/>
          </w:rPr>
          <w:t>.</w:t>
        </w:r>
        <w:r w:rsidR="00F359F9" w:rsidRPr="00C60FE9">
          <w:rPr>
            <w:rStyle w:val="Hyperlink1"/>
            <w:rFonts w:ascii="Garamond" w:hAnsi="Garamond"/>
            <w:sz w:val="22"/>
            <w:szCs w:val="22"/>
          </w:rPr>
          <w:t>com</w:t>
        </w:r>
        <w:r w:rsidR="00F359F9" w:rsidRPr="00C60FE9">
          <w:rPr>
            <w:rStyle w:val="Hyperlink1"/>
            <w:rFonts w:ascii="Garamond" w:hAnsi="Garamond"/>
            <w:sz w:val="22"/>
            <w:szCs w:val="22"/>
            <w:lang w:val="ru-RU"/>
          </w:rPr>
          <w:t>/</w:t>
        </w:r>
        <w:proofErr w:type="spellStart"/>
        <w:r w:rsidR="00F359F9" w:rsidRPr="00C60FE9">
          <w:rPr>
            <w:rStyle w:val="Hyperlink1"/>
            <w:rFonts w:ascii="Garamond" w:hAnsi="Garamond"/>
            <w:sz w:val="22"/>
            <w:szCs w:val="22"/>
          </w:rPr>
          <w:t>distributedscrumprimer</w:t>
        </w:r>
        <w:proofErr w:type="spellEnd"/>
        <w:r w:rsidR="00F359F9" w:rsidRPr="00C60FE9">
          <w:rPr>
            <w:rStyle w:val="Hyperlink1"/>
            <w:rFonts w:ascii="Garamond" w:hAnsi="Garamond"/>
            <w:sz w:val="22"/>
            <w:szCs w:val="22"/>
            <w:lang w:val="ru-RU"/>
          </w:rPr>
          <w:t>/</w:t>
        </w:r>
      </w:hyperlink>
    </w:p>
    <w:p w14:paraId="5C9B5B35" w14:textId="3247DB54" w:rsidR="00183A57" w:rsidRPr="00C60FE9" w:rsidRDefault="008A5E29">
      <w:pPr>
        <w:pStyle w:val="Textbody"/>
        <w:numPr>
          <w:ilvl w:val="0"/>
          <w:numId w:val="4"/>
        </w:numPr>
        <w:rPr>
          <w:rStyle w:val="Hyperlink1"/>
          <w:rFonts w:ascii="Garamond" w:hAnsi="Garamond"/>
          <w:sz w:val="22"/>
          <w:szCs w:val="22"/>
          <w:lang w:val="ru-RU"/>
        </w:rPr>
      </w:pPr>
      <w:hyperlink r:id="rId39" w:history="1">
        <w:r w:rsidR="00F359F9" w:rsidRPr="00C60FE9">
          <w:rPr>
            <w:rStyle w:val="Hyperlink1"/>
            <w:rFonts w:ascii="Garamond" w:hAnsi="Garamond"/>
            <w:sz w:val="22"/>
            <w:szCs w:val="22"/>
          </w:rPr>
          <w:t>The</w:t>
        </w:r>
        <w:r w:rsidR="00F359F9" w:rsidRPr="00C60FE9">
          <w:rPr>
            <w:rStyle w:val="Hyperlink1"/>
            <w:rFonts w:ascii="Garamond" w:hAnsi="Garamond"/>
            <w:sz w:val="22"/>
            <w:szCs w:val="22"/>
            <w:lang w:val="ru-RU"/>
          </w:rPr>
          <w:t xml:space="preserve"> </w:t>
        </w:r>
        <w:r w:rsidR="00F359F9" w:rsidRPr="00C60FE9">
          <w:rPr>
            <w:rStyle w:val="Hyperlink1"/>
            <w:rFonts w:ascii="Garamond" w:hAnsi="Garamond"/>
            <w:sz w:val="22"/>
            <w:szCs w:val="22"/>
          </w:rPr>
          <w:t>ScrumMaster</w:t>
        </w:r>
        <w:r w:rsidR="00F359F9" w:rsidRPr="00C60FE9">
          <w:rPr>
            <w:rStyle w:val="Hyperlink1"/>
            <w:rFonts w:ascii="Garamond" w:hAnsi="Garamond"/>
            <w:sz w:val="22"/>
            <w:szCs w:val="22"/>
            <w:lang w:val="ru-RU"/>
          </w:rPr>
          <w:t xml:space="preserve"> </w:t>
        </w:r>
        <w:r w:rsidR="00F359F9" w:rsidRPr="00C60FE9">
          <w:rPr>
            <w:rStyle w:val="Hyperlink1"/>
            <w:rFonts w:ascii="Garamond" w:hAnsi="Garamond"/>
            <w:sz w:val="22"/>
            <w:szCs w:val="22"/>
          </w:rPr>
          <w:t>Checklist</w:t>
        </w:r>
        <w:r w:rsidR="00F359F9" w:rsidRPr="00C60FE9">
          <w:rPr>
            <w:rStyle w:val="Hyperlink1"/>
            <w:rFonts w:ascii="Garamond" w:hAnsi="Garamond"/>
            <w:sz w:val="22"/>
            <w:szCs w:val="22"/>
            <w:lang w:val="ru-RU"/>
          </w:rPr>
          <w:t xml:space="preserve"> - Контрольный список, которыми пользуются хорошие Скрам-мастера.</w:t>
        </w:r>
        <w:r w:rsidR="00F359F9" w:rsidRPr="00C60FE9">
          <w:rPr>
            <w:rStyle w:val="Hyperlink1"/>
            <w:rFonts w:ascii="Garamond" w:hAnsi="Garamond"/>
            <w:sz w:val="22"/>
            <w:szCs w:val="22"/>
            <w:lang w:val="ru-RU"/>
          </w:rPr>
          <w:br/>
        </w:r>
        <w:r w:rsidR="00F359F9" w:rsidRPr="00C60FE9">
          <w:rPr>
            <w:rStyle w:val="Hyperlink1"/>
            <w:rFonts w:ascii="Garamond" w:hAnsi="Garamond"/>
            <w:sz w:val="22"/>
            <w:szCs w:val="22"/>
          </w:rPr>
          <w:t>http</w:t>
        </w:r>
        <w:r w:rsidR="00F359F9" w:rsidRPr="00C60FE9">
          <w:rPr>
            <w:rStyle w:val="Hyperlink1"/>
            <w:rFonts w:ascii="Garamond" w:hAnsi="Garamond"/>
            <w:sz w:val="22"/>
            <w:szCs w:val="22"/>
            <w:lang w:val="ru-RU"/>
          </w:rPr>
          <w:t>://</w:t>
        </w:r>
        <w:r w:rsidR="00F359F9" w:rsidRPr="00C60FE9">
          <w:rPr>
            <w:rStyle w:val="Hyperlink1"/>
            <w:rFonts w:ascii="Garamond" w:hAnsi="Garamond"/>
            <w:sz w:val="22"/>
            <w:szCs w:val="22"/>
          </w:rPr>
          <w:t>www</w:t>
        </w:r>
        <w:r w:rsidR="00F359F9" w:rsidRPr="00C60FE9">
          <w:rPr>
            <w:rStyle w:val="Hyperlink1"/>
            <w:rFonts w:ascii="Garamond" w:hAnsi="Garamond"/>
            <w:sz w:val="22"/>
            <w:szCs w:val="22"/>
            <w:lang w:val="ru-RU"/>
          </w:rPr>
          <w:t>.</w:t>
        </w:r>
        <w:proofErr w:type="spellStart"/>
        <w:r w:rsidR="00F359F9" w:rsidRPr="00C60FE9">
          <w:rPr>
            <w:rStyle w:val="Hyperlink1"/>
            <w:rFonts w:ascii="Garamond" w:hAnsi="Garamond"/>
            <w:sz w:val="22"/>
            <w:szCs w:val="22"/>
          </w:rPr>
          <w:t>scrummasterchecklist</w:t>
        </w:r>
        <w:proofErr w:type="spellEnd"/>
        <w:r w:rsidR="00F359F9" w:rsidRPr="00C60FE9">
          <w:rPr>
            <w:rStyle w:val="Hyperlink1"/>
            <w:rFonts w:ascii="Garamond" w:hAnsi="Garamond"/>
            <w:sz w:val="22"/>
            <w:szCs w:val="22"/>
            <w:lang w:val="ru-RU"/>
          </w:rPr>
          <w:t>.</w:t>
        </w:r>
        <w:r w:rsidR="00F359F9" w:rsidRPr="00C60FE9">
          <w:rPr>
            <w:rStyle w:val="Hyperlink1"/>
            <w:rFonts w:ascii="Garamond" w:hAnsi="Garamond"/>
            <w:sz w:val="22"/>
            <w:szCs w:val="22"/>
          </w:rPr>
          <w:t>org</w:t>
        </w:r>
        <w:r w:rsidR="00F359F9" w:rsidRPr="00C60FE9">
          <w:rPr>
            <w:rStyle w:val="Hyperlink1"/>
            <w:rFonts w:ascii="Garamond" w:hAnsi="Garamond"/>
            <w:sz w:val="22"/>
            <w:szCs w:val="22"/>
            <w:lang w:val="ru-RU"/>
          </w:rPr>
          <w:t>/</w:t>
        </w:r>
      </w:hyperlink>
    </w:p>
    <w:p w14:paraId="4F06E867" w14:textId="29797C41" w:rsidR="00183A57" w:rsidRPr="00C60FE9" w:rsidRDefault="008A5E29">
      <w:pPr>
        <w:pStyle w:val="Textbody"/>
        <w:numPr>
          <w:ilvl w:val="0"/>
          <w:numId w:val="4"/>
        </w:numPr>
        <w:rPr>
          <w:rStyle w:val="Hyperlink1"/>
          <w:rFonts w:ascii="Garamond" w:hAnsi="Garamond"/>
          <w:sz w:val="22"/>
          <w:szCs w:val="22"/>
        </w:rPr>
      </w:pPr>
      <w:hyperlink r:id="rId40" w:history="1">
        <w:r w:rsidR="00F359F9" w:rsidRPr="00C60FE9">
          <w:rPr>
            <w:rStyle w:val="Hyperlink1"/>
            <w:rFonts w:ascii="Garamond" w:hAnsi="Garamond"/>
            <w:sz w:val="22"/>
            <w:szCs w:val="22"/>
            <w:lang w:val="ru-RU"/>
          </w:rPr>
          <w:t>Азбука Фиче-команд (</w:t>
        </w:r>
        <w:r w:rsidR="00F359F9" w:rsidRPr="00C60FE9">
          <w:rPr>
            <w:rStyle w:val="Hyperlink1"/>
            <w:rFonts w:ascii="Garamond" w:hAnsi="Garamond"/>
            <w:sz w:val="22"/>
            <w:szCs w:val="22"/>
          </w:rPr>
          <w:t>Feature</w:t>
        </w:r>
        <w:r w:rsidR="00F359F9" w:rsidRPr="00C60FE9">
          <w:rPr>
            <w:rStyle w:val="Hyperlink1"/>
            <w:rFonts w:ascii="Garamond" w:hAnsi="Garamond"/>
            <w:sz w:val="22"/>
            <w:szCs w:val="22"/>
            <w:lang w:val="ru-RU"/>
          </w:rPr>
          <w:t xml:space="preserve"> </w:t>
        </w:r>
        <w:r w:rsidR="00F359F9" w:rsidRPr="00C60FE9">
          <w:rPr>
            <w:rStyle w:val="Hyperlink1"/>
            <w:rFonts w:ascii="Garamond" w:hAnsi="Garamond"/>
            <w:sz w:val="22"/>
            <w:szCs w:val="22"/>
          </w:rPr>
          <w:t>Team</w:t>
        </w:r>
        <w:r w:rsidR="00F359F9" w:rsidRPr="00C60FE9">
          <w:rPr>
            <w:rStyle w:val="Hyperlink1"/>
            <w:rFonts w:ascii="Garamond" w:hAnsi="Garamond"/>
            <w:sz w:val="22"/>
            <w:szCs w:val="22"/>
            <w:lang w:val="ru-RU"/>
          </w:rPr>
          <w:t xml:space="preserve"> </w:t>
        </w:r>
        <w:r w:rsidR="00F359F9" w:rsidRPr="00C60FE9">
          <w:rPr>
            <w:rStyle w:val="Hyperlink1"/>
            <w:rFonts w:ascii="Garamond" w:hAnsi="Garamond"/>
            <w:sz w:val="22"/>
            <w:szCs w:val="22"/>
          </w:rPr>
          <w:t>Primer</w:t>
        </w:r>
        <w:r w:rsidR="00F359F9" w:rsidRPr="00C60FE9">
          <w:rPr>
            <w:rStyle w:val="Hyperlink1"/>
            <w:rFonts w:ascii="Garamond" w:hAnsi="Garamond"/>
            <w:sz w:val="22"/>
            <w:szCs w:val="22"/>
            <w:lang w:val="ru-RU"/>
          </w:rPr>
          <w:t xml:space="preserve">) - Масштабирование Скрама с помощью </w:t>
        </w:r>
        <w:r w:rsidR="00F359F9" w:rsidRPr="00C60FE9">
          <w:rPr>
            <w:rStyle w:val="Hyperlink1"/>
            <w:rFonts w:ascii="Garamond" w:hAnsi="Garamond"/>
            <w:sz w:val="22"/>
            <w:szCs w:val="22"/>
          </w:rPr>
          <w:t>Фиче-команд,</w:t>
        </w:r>
        <w:r w:rsidR="00F359F9" w:rsidRPr="00C60FE9">
          <w:rPr>
            <w:rStyle w:val="Hyperlink1"/>
            <w:rFonts w:ascii="Garamond" w:hAnsi="Garamond"/>
            <w:sz w:val="22"/>
            <w:szCs w:val="22"/>
          </w:rPr>
          <w:br/>
          <w:t>http://www.featureteams.org</w:t>
        </w:r>
      </w:hyperlink>
    </w:p>
    <w:p w14:paraId="67AA82D5" w14:textId="414B0B83" w:rsidR="00183A57" w:rsidRPr="00C60FE9" w:rsidRDefault="008A5E29">
      <w:pPr>
        <w:pStyle w:val="Textbody"/>
        <w:numPr>
          <w:ilvl w:val="0"/>
          <w:numId w:val="4"/>
        </w:numPr>
        <w:rPr>
          <w:rStyle w:val="Hyperlink1"/>
          <w:rFonts w:ascii="Garamond" w:hAnsi="Garamond"/>
          <w:sz w:val="22"/>
          <w:szCs w:val="22"/>
          <w:lang w:val="ru-RU"/>
        </w:rPr>
      </w:pPr>
      <w:hyperlink r:id="rId41" w:history="1">
        <w:r w:rsidR="00F359F9" w:rsidRPr="00C60FE9">
          <w:rPr>
            <w:rStyle w:val="Hyperlink1"/>
            <w:rFonts w:ascii="Garamond" w:hAnsi="Garamond"/>
            <w:sz w:val="22"/>
            <w:szCs w:val="22"/>
            <w:lang w:val="ru-RU"/>
          </w:rPr>
          <w:t>Руководство по Скраму (</w:t>
        </w:r>
        <w:r w:rsidR="00F359F9" w:rsidRPr="00C60FE9">
          <w:rPr>
            <w:rStyle w:val="Hyperlink1"/>
            <w:rFonts w:ascii="Garamond" w:hAnsi="Garamond"/>
            <w:sz w:val="22"/>
            <w:szCs w:val="22"/>
          </w:rPr>
          <w:t>Scrum</w:t>
        </w:r>
        <w:r w:rsidR="00F359F9" w:rsidRPr="00C60FE9">
          <w:rPr>
            <w:rStyle w:val="Hyperlink1"/>
            <w:rFonts w:ascii="Garamond" w:hAnsi="Garamond"/>
            <w:sz w:val="22"/>
            <w:szCs w:val="22"/>
            <w:lang w:val="ru-RU"/>
          </w:rPr>
          <w:t xml:space="preserve"> </w:t>
        </w:r>
        <w:r w:rsidR="00F359F9" w:rsidRPr="00C60FE9">
          <w:rPr>
            <w:rStyle w:val="Hyperlink1"/>
            <w:rFonts w:ascii="Garamond" w:hAnsi="Garamond"/>
            <w:sz w:val="22"/>
            <w:szCs w:val="22"/>
          </w:rPr>
          <w:t>Guide</w:t>
        </w:r>
        <w:r w:rsidR="00F359F9" w:rsidRPr="00C60FE9">
          <w:rPr>
            <w:rStyle w:val="Hyperlink1"/>
            <w:rFonts w:ascii="Garamond" w:hAnsi="Garamond"/>
            <w:sz w:val="22"/>
            <w:szCs w:val="22"/>
            <w:lang w:val="ru-RU"/>
          </w:rPr>
          <w:t>) - Официальное описание Скрама.</w:t>
        </w:r>
        <w:r w:rsidR="00F359F9" w:rsidRPr="00C60FE9">
          <w:rPr>
            <w:rStyle w:val="Hyperlink1"/>
            <w:rFonts w:ascii="Garamond" w:hAnsi="Garamond"/>
            <w:sz w:val="22"/>
            <w:szCs w:val="22"/>
            <w:lang w:val="ru-RU"/>
          </w:rPr>
          <w:br/>
        </w:r>
        <w:r w:rsidR="00F359F9" w:rsidRPr="00C60FE9">
          <w:rPr>
            <w:rStyle w:val="Hyperlink1"/>
            <w:rFonts w:ascii="Garamond" w:hAnsi="Garamond"/>
            <w:sz w:val="22"/>
            <w:szCs w:val="22"/>
          </w:rPr>
          <w:t>http</w:t>
        </w:r>
        <w:r w:rsidR="00F359F9" w:rsidRPr="00C60FE9">
          <w:rPr>
            <w:rStyle w:val="Hyperlink1"/>
            <w:rFonts w:ascii="Garamond" w:hAnsi="Garamond"/>
            <w:sz w:val="22"/>
            <w:szCs w:val="22"/>
            <w:lang w:val="ru-RU"/>
          </w:rPr>
          <w:t>://</w:t>
        </w:r>
        <w:r w:rsidR="00F359F9" w:rsidRPr="00C60FE9">
          <w:rPr>
            <w:rStyle w:val="Hyperlink1"/>
            <w:rFonts w:ascii="Garamond" w:hAnsi="Garamond"/>
            <w:sz w:val="22"/>
            <w:szCs w:val="22"/>
          </w:rPr>
          <w:t>www</w:t>
        </w:r>
        <w:r w:rsidR="00F359F9" w:rsidRPr="00C60FE9">
          <w:rPr>
            <w:rStyle w:val="Hyperlink1"/>
            <w:rFonts w:ascii="Garamond" w:hAnsi="Garamond"/>
            <w:sz w:val="22"/>
            <w:szCs w:val="22"/>
            <w:lang w:val="ru-RU"/>
          </w:rPr>
          <w:t>.</w:t>
        </w:r>
        <w:r w:rsidR="00F359F9" w:rsidRPr="00C60FE9">
          <w:rPr>
            <w:rStyle w:val="Hyperlink1"/>
            <w:rFonts w:ascii="Garamond" w:hAnsi="Garamond"/>
            <w:sz w:val="22"/>
            <w:szCs w:val="22"/>
          </w:rPr>
          <w:t>scrum</w:t>
        </w:r>
        <w:r w:rsidR="00F359F9" w:rsidRPr="00C60FE9">
          <w:rPr>
            <w:rStyle w:val="Hyperlink1"/>
            <w:rFonts w:ascii="Garamond" w:hAnsi="Garamond"/>
            <w:sz w:val="22"/>
            <w:szCs w:val="22"/>
            <w:lang w:val="ru-RU"/>
          </w:rPr>
          <w:t>.</w:t>
        </w:r>
        <w:r w:rsidR="00F359F9" w:rsidRPr="00C60FE9">
          <w:rPr>
            <w:rStyle w:val="Hyperlink1"/>
            <w:rFonts w:ascii="Garamond" w:hAnsi="Garamond"/>
            <w:sz w:val="22"/>
            <w:szCs w:val="22"/>
          </w:rPr>
          <w:t>org</w:t>
        </w:r>
        <w:r w:rsidR="00F359F9" w:rsidRPr="00C60FE9">
          <w:rPr>
            <w:rStyle w:val="Hyperlink1"/>
            <w:rFonts w:ascii="Garamond" w:hAnsi="Garamond"/>
            <w:sz w:val="22"/>
            <w:szCs w:val="22"/>
            <w:lang w:val="ru-RU"/>
          </w:rPr>
          <w:t>/</w:t>
        </w:r>
        <w:r w:rsidR="00F359F9" w:rsidRPr="00C60FE9">
          <w:rPr>
            <w:rStyle w:val="Hyperlink1"/>
            <w:rFonts w:ascii="Garamond" w:hAnsi="Garamond"/>
            <w:sz w:val="22"/>
            <w:szCs w:val="22"/>
          </w:rPr>
          <w:t>Scrum</w:t>
        </w:r>
        <w:r w:rsidR="00F359F9" w:rsidRPr="00C60FE9">
          <w:rPr>
            <w:rStyle w:val="Hyperlink1"/>
            <w:rFonts w:ascii="Garamond" w:hAnsi="Garamond"/>
            <w:sz w:val="22"/>
            <w:szCs w:val="22"/>
            <w:lang w:val="ru-RU"/>
          </w:rPr>
          <w:t>-</w:t>
        </w:r>
        <w:r w:rsidR="00F359F9" w:rsidRPr="00C60FE9">
          <w:rPr>
            <w:rStyle w:val="Hyperlink1"/>
            <w:rFonts w:ascii="Garamond" w:hAnsi="Garamond"/>
            <w:sz w:val="22"/>
            <w:szCs w:val="22"/>
          </w:rPr>
          <w:t>Guides</w:t>
        </w:r>
        <w:r w:rsidR="00F359F9" w:rsidRPr="00C60FE9">
          <w:rPr>
            <w:rStyle w:val="Hyperlink1"/>
            <w:rFonts w:ascii="Garamond" w:hAnsi="Garamond"/>
            <w:sz w:val="22"/>
            <w:szCs w:val="22"/>
            <w:lang w:val="ru-RU"/>
          </w:rPr>
          <w:t xml:space="preserve"> </w:t>
        </w:r>
      </w:hyperlink>
    </w:p>
    <w:p w14:paraId="136A14CD" w14:textId="24E17CF6" w:rsidR="00183A57" w:rsidRPr="00C60FE9" w:rsidRDefault="008A5E29">
      <w:pPr>
        <w:pStyle w:val="Textbody"/>
        <w:numPr>
          <w:ilvl w:val="0"/>
          <w:numId w:val="4"/>
        </w:numPr>
        <w:rPr>
          <w:rStyle w:val="Hyperlink1"/>
          <w:rFonts w:ascii="Garamond" w:hAnsi="Garamond"/>
          <w:sz w:val="22"/>
          <w:szCs w:val="22"/>
          <w:lang w:val="ru-RU"/>
        </w:rPr>
      </w:pPr>
      <w:hyperlink r:id="rId42" w:history="1">
        <w:r w:rsidR="00F359F9" w:rsidRPr="00C60FE9">
          <w:rPr>
            <w:rStyle w:val="Hyperlink1"/>
            <w:rFonts w:ascii="Garamond" w:hAnsi="Garamond"/>
            <w:sz w:val="22"/>
            <w:szCs w:val="22"/>
          </w:rPr>
          <w:t>Agile</w:t>
        </w:r>
        <w:r w:rsidR="00F359F9" w:rsidRPr="00C60FE9">
          <w:rPr>
            <w:rStyle w:val="Hyperlink1"/>
            <w:rFonts w:ascii="Garamond" w:hAnsi="Garamond"/>
            <w:sz w:val="22"/>
            <w:szCs w:val="22"/>
            <w:lang w:val="ru-RU"/>
          </w:rPr>
          <w:t xml:space="preserve"> </w:t>
        </w:r>
        <w:r w:rsidR="00F359F9" w:rsidRPr="00C60FE9">
          <w:rPr>
            <w:rStyle w:val="Hyperlink1"/>
            <w:rFonts w:ascii="Garamond" w:hAnsi="Garamond"/>
            <w:sz w:val="22"/>
            <w:szCs w:val="22"/>
          </w:rPr>
          <w:t>Contracts</w:t>
        </w:r>
        <w:r w:rsidR="00F359F9" w:rsidRPr="00C60FE9">
          <w:rPr>
            <w:rStyle w:val="Hyperlink1"/>
            <w:rFonts w:ascii="Garamond" w:hAnsi="Garamond"/>
            <w:sz w:val="22"/>
            <w:szCs w:val="22"/>
            <w:lang w:val="ru-RU"/>
          </w:rPr>
          <w:t xml:space="preserve"> </w:t>
        </w:r>
        <w:r w:rsidR="00F359F9" w:rsidRPr="00C60FE9">
          <w:rPr>
            <w:rStyle w:val="Hyperlink1"/>
            <w:rFonts w:ascii="Garamond" w:hAnsi="Garamond"/>
            <w:sz w:val="22"/>
            <w:szCs w:val="22"/>
          </w:rPr>
          <w:t>Primer</w:t>
        </w:r>
        <w:r w:rsidR="00F359F9" w:rsidRPr="00C60FE9">
          <w:rPr>
            <w:rStyle w:val="Hyperlink1"/>
            <w:rFonts w:ascii="Garamond" w:hAnsi="Garamond"/>
            <w:sz w:val="22"/>
            <w:szCs w:val="22"/>
            <w:lang w:val="ru-RU"/>
          </w:rPr>
          <w:t xml:space="preserve"> - Как составлять Скрам-совместимые контракты.</w:t>
        </w:r>
        <w:r w:rsidR="00F359F9" w:rsidRPr="00C60FE9">
          <w:rPr>
            <w:rStyle w:val="Hyperlink1"/>
            <w:rFonts w:ascii="Garamond" w:hAnsi="Garamond"/>
            <w:sz w:val="22"/>
            <w:szCs w:val="22"/>
            <w:lang w:val="ru-RU"/>
          </w:rPr>
          <w:br/>
        </w:r>
        <w:r w:rsidR="00F359F9" w:rsidRPr="00C60FE9">
          <w:rPr>
            <w:rStyle w:val="Hyperlink1"/>
            <w:rFonts w:ascii="Garamond" w:hAnsi="Garamond"/>
            <w:sz w:val="22"/>
            <w:szCs w:val="22"/>
          </w:rPr>
          <w:t>http</w:t>
        </w:r>
        <w:r w:rsidR="00F359F9" w:rsidRPr="00C60FE9">
          <w:rPr>
            <w:rStyle w:val="Hyperlink1"/>
            <w:rFonts w:ascii="Garamond" w:hAnsi="Garamond"/>
            <w:sz w:val="22"/>
            <w:szCs w:val="22"/>
            <w:lang w:val="ru-RU"/>
          </w:rPr>
          <w:t>://</w:t>
        </w:r>
        <w:r w:rsidR="00F359F9" w:rsidRPr="00C60FE9">
          <w:rPr>
            <w:rStyle w:val="Hyperlink1"/>
            <w:rFonts w:ascii="Garamond" w:hAnsi="Garamond"/>
            <w:sz w:val="22"/>
            <w:szCs w:val="22"/>
          </w:rPr>
          <w:t>www</w:t>
        </w:r>
        <w:r w:rsidR="00F359F9" w:rsidRPr="00C60FE9">
          <w:rPr>
            <w:rStyle w:val="Hyperlink1"/>
            <w:rFonts w:ascii="Garamond" w:hAnsi="Garamond"/>
            <w:sz w:val="22"/>
            <w:szCs w:val="22"/>
            <w:lang w:val="ru-RU"/>
          </w:rPr>
          <w:t>.</w:t>
        </w:r>
        <w:proofErr w:type="spellStart"/>
        <w:r w:rsidR="00F359F9" w:rsidRPr="00C60FE9">
          <w:rPr>
            <w:rStyle w:val="Hyperlink1"/>
            <w:rFonts w:ascii="Garamond" w:hAnsi="Garamond"/>
            <w:sz w:val="22"/>
            <w:szCs w:val="22"/>
          </w:rPr>
          <w:t>agilecontracts</w:t>
        </w:r>
        <w:proofErr w:type="spellEnd"/>
        <w:r w:rsidR="00F359F9" w:rsidRPr="00C60FE9">
          <w:rPr>
            <w:rStyle w:val="Hyperlink1"/>
            <w:rFonts w:ascii="Garamond" w:hAnsi="Garamond"/>
            <w:sz w:val="22"/>
            <w:szCs w:val="22"/>
            <w:lang w:val="ru-RU"/>
          </w:rPr>
          <w:t>.</w:t>
        </w:r>
        <w:r w:rsidR="00F359F9" w:rsidRPr="00C60FE9">
          <w:rPr>
            <w:rStyle w:val="Hyperlink1"/>
            <w:rFonts w:ascii="Garamond" w:hAnsi="Garamond"/>
            <w:sz w:val="22"/>
            <w:szCs w:val="22"/>
          </w:rPr>
          <w:t>org</w:t>
        </w:r>
        <w:r w:rsidR="00F359F9" w:rsidRPr="00C60FE9">
          <w:rPr>
            <w:rStyle w:val="Hyperlink1"/>
            <w:rFonts w:ascii="Garamond" w:hAnsi="Garamond"/>
            <w:sz w:val="22"/>
            <w:szCs w:val="22"/>
            <w:lang w:val="ru-RU"/>
          </w:rPr>
          <w:t>/</w:t>
        </w:r>
      </w:hyperlink>
    </w:p>
    <w:p w14:paraId="67ACB3C5" w14:textId="77777777" w:rsidR="00183A57" w:rsidRPr="00F359F9" w:rsidRDefault="00183A57">
      <w:pPr>
        <w:pStyle w:val="Textbody"/>
        <w:rPr>
          <w:rFonts w:ascii="Garamond" w:eastAsia="Garamond" w:hAnsi="Garamond" w:cs="Garamond"/>
          <w:sz w:val="22"/>
          <w:szCs w:val="22"/>
          <w:lang w:val="ru-RU"/>
        </w:rPr>
      </w:pPr>
    </w:p>
    <w:p w14:paraId="6779685A" w14:textId="56BA6025" w:rsidR="00183A57" w:rsidRDefault="008424E7">
      <w:pPr>
        <w:pStyle w:val="Textbody"/>
        <w:rPr>
          <w:rFonts w:ascii="Garamond" w:eastAsia="Garamond" w:hAnsi="Garamond" w:cs="Garamond"/>
          <w:b/>
          <w:bCs/>
          <w:sz w:val="22"/>
          <w:szCs w:val="22"/>
        </w:rPr>
      </w:pPr>
      <w:r>
        <w:rPr>
          <w:rFonts w:ascii="Garamond" w:hAnsi="Garamond"/>
          <w:b/>
          <w:bCs/>
          <w:sz w:val="22"/>
          <w:szCs w:val="22"/>
          <w:lang w:val="ru-RU"/>
        </w:rPr>
        <w:t>Книги</w:t>
      </w:r>
      <w:r w:rsidR="00BD6D2C">
        <w:rPr>
          <w:rFonts w:ascii="Garamond" w:hAnsi="Garamond"/>
          <w:b/>
          <w:bCs/>
          <w:sz w:val="22"/>
          <w:szCs w:val="22"/>
        </w:rPr>
        <w:t>:</w:t>
      </w:r>
    </w:p>
    <w:p w14:paraId="37A53217" w14:textId="44B02607" w:rsidR="00183A57" w:rsidRPr="00F359F9" w:rsidRDefault="008142D6">
      <w:pPr>
        <w:pStyle w:val="Textbody"/>
        <w:numPr>
          <w:ilvl w:val="0"/>
          <w:numId w:val="4"/>
        </w:numPr>
        <w:rPr>
          <w:rStyle w:val="Hyperlink1"/>
          <w:rFonts w:ascii="Garamond" w:hAnsi="Garamond"/>
          <w:sz w:val="22"/>
          <w:szCs w:val="22"/>
        </w:rPr>
      </w:pPr>
      <w:hyperlink r:id="rId43" w:history="1">
        <w:r w:rsidR="008424E7" w:rsidRPr="00F359F9">
          <w:rPr>
            <w:rStyle w:val="Hyperlink1"/>
            <w:rFonts w:ascii="Garamond" w:hAnsi="Garamond"/>
            <w:sz w:val="22"/>
            <w:szCs w:val="22"/>
          </w:rPr>
          <w:t xml:space="preserve">Leading Teams - </w:t>
        </w:r>
        <w:proofErr w:type="spellStart"/>
        <w:r w:rsidR="008424E7" w:rsidRPr="00F359F9">
          <w:rPr>
            <w:rStyle w:val="Hyperlink1"/>
            <w:rFonts w:ascii="Garamond" w:hAnsi="Garamond"/>
            <w:sz w:val="22"/>
            <w:szCs w:val="22"/>
          </w:rPr>
          <w:t>Ричард</w:t>
        </w:r>
        <w:proofErr w:type="spellEnd"/>
        <w:r w:rsidR="008424E7" w:rsidRPr="00F359F9">
          <w:rPr>
            <w:rStyle w:val="Hyperlink1"/>
            <w:rFonts w:ascii="Garamond" w:hAnsi="Garamond"/>
            <w:sz w:val="22"/>
            <w:szCs w:val="22"/>
          </w:rPr>
          <w:t xml:space="preserve"> </w:t>
        </w:r>
        <w:proofErr w:type="spellStart"/>
        <w:r w:rsidR="008424E7" w:rsidRPr="00F359F9">
          <w:rPr>
            <w:rStyle w:val="Hyperlink1"/>
            <w:rFonts w:ascii="Garamond" w:hAnsi="Garamond"/>
            <w:sz w:val="22"/>
            <w:szCs w:val="22"/>
          </w:rPr>
          <w:t>Хэкман</w:t>
        </w:r>
        <w:proofErr w:type="spellEnd"/>
        <w:r w:rsidR="008424E7" w:rsidRPr="00F359F9">
          <w:rPr>
            <w:rStyle w:val="Hyperlink1"/>
            <w:rFonts w:ascii="Garamond" w:hAnsi="Garamond"/>
            <w:sz w:val="22"/>
            <w:szCs w:val="22"/>
          </w:rPr>
          <w:t xml:space="preserve"> (Richard Hackman)</w:t>
        </w:r>
      </w:hyperlink>
    </w:p>
    <w:p w14:paraId="01406860" w14:textId="4FDFFA68" w:rsidR="008424E7" w:rsidRPr="00F359F9" w:rsidRDefault="008142D6">
      <w:pPr>
        <w:pStyle w:val="Textbody"/>
        <w:numPr>
          <w:ilvl w:val="0"/>
          <w:numId w:val="4"/>
        </w:numPr>
        <w:rPr>
          <w:rStyle w:val="Hyperlink1"/>
          <w:rFonts w:ascii="Garamond" w:hAnsi="Garamond"/>
          <w:sz w:val="22"/>
          <w:szCs w:val="22"/>
        </w:rPr>
      </w:pPr>
      <w:hyperlink r:id="rId44" w:history="1">
        <w:r w:rsidR="008424E7" w:rsidRPr="00F359F9">
          <w:rPr>
            <w:rStyle w:val="Hyperlink1"/>
            <w:rFonts w:ascii="Garamond" w:hAnsi="Garamond"/>
            <w:sz w:val="22"/>
            <w:szCs w:val="22"/>
          </w:rPr>
          <w:t xml:space="preserve">Scaling Lean &amp; Agile Development: Thinking and Organizational Tools for Large-Scale Scrum - </w:t>
        </w:r>
        <w:proofErr w:type="spellStart"/>
        <w:r w:rsidR="008424E7" w:rsidRPr="00F359F9">
          <w:rPr>
            <w:rStyle w:val="Hyperlink1"/>
            <w:rFonts w:ascii="Garamond" w:hAnsi="Garamond"/>
            <w:sz w:val="22"/>
            <w:szCs w:val="22"/>
          </w:rPr>
          <w:t>Крэг</w:t>
        </w:r>
        <w:proofErr w:type="spellEnd"/>
        <w:r w:rsidR="008424E7" w:rsidRPr="00F359F9">
          <w:rPr>
            <w:rStyle w:val="Hyperlink1"/>
            <w:rFonts w:ascii="Garamond" w:hAnsi="Garamond"/>
            <w:sz w:val="22"/>
            <w:szCs w:val="22"/>
          </w:rPr>
          <w:t xml:space="preserve"> </w:t>
        </w:r>
        <w:proofErr w:type="spellStart"/>
        <w:r w:rsidR="008424E7" w:rsidRPr="00F359F9">
          <w:rPr>
            <w:rStyle w:val="Hyperlink1"/>
            <w:rFonts w:ascii="Garamond" w:hAnsi="Garamond"/>
            <w:sz w:val="22"/>
            <w:szCs w:val="22"/>
          </w:rPr>
          <w:t>Ларман</w:t>
        </w:r>
        <w:proofErr w:type="spellEnd"/>
        <w:r w:rsidR="008424E7" w:rsidRPr="00F359F9">
          <w:rPr>
            <w:rStyle w:val="Hyperlink1"/>
            <w:rFonts w:ascii="Garamond" w:hAnsi="Garamond"/>
            <w:sz w:val="22"/>
            <w:szCs w:val="22"/>
          </w:rPr>
          <w:t xml:space="preserve"> (Craig </w:t>
        </w:r>
        <w:proofErr w:type="spellStart"/>
        <w:r w:rsidR="008424E7" w:rsidRPr="00F359F9">
          <w:rPr>
            <w:rStyle w:val="Hyperlink1"/>
            <w:rFonts w:ascii="Garamond" w:hAnsi="Garamond"/>
            <w:sz w:val="22"/>
            <w:szCs w:val="22"/>
          </w:rPr>
          <w:t>Larman</w:t>
        </w:r>
        <w:proofErr w:type="spellEnd"/>
        <w:r w:rsidR="008424E7" w:rsidRPr="00F359F9">
          <w:rPr>
            <w:rStyle w:val="Hyperlink1"/>
            <w:rFonts w:ascii="Garamond" w:hAnsi="Garamond"/>
            <w:sz w:val="22"/>
            <w:szCs w:val="22"/>
          </w:rPr>
          <w:t xml:space="preserve">), </w:t>
        </w:r>
        <w:proofErr w:type="spellStart"/>
        <w:r w:rsidR="008424E7" w:rsidRPr="00F359F9">
          <w:rPr>
            <w:rStyle w:val="Hyperlink1"/>
            <w:rFonts w:ascii="Garamond" w:hAnsi="Garamond"/>
            <w:sz w:val="22"/>
            <w:szCs w:val="22"/>
          </w:rPr>
          <w:t>Бас</w:t>
        </w:r>
        <w:proofErr w:type="spellEnd"/>
        <w:r w:rsidR="008424E7" w:rsidRPr="00F359F9">
          <w:rPr>
            <w:rStyle w:val="Hyperlink1"/>
            <w:rFonts w:ascii="Garamond" w:hAnsi="Garamond"/>
            <w:sz w:val="22"/>
            <w:szCs w:val="22"/>
          </w:rPr>
          <w:t xml:space="preserve"> </w:t>
        </w:r>
        <w:proofErr w:type="spellStart"/>
        <w:r w:rsidR="008424E7" w:rsidRPr="00F359F9">
          <w:rPr>
            <w:rStyle w:val="Hyperlink1"/>
            <w:rFonts w:ascii="Garamond" w:hAnsi="Garamond"/>
            <w:sz w:val="22"/>
            <w:szCs w:val="22"/>
          </w:rPr>
          <w:t>Водди</w:t>
        </w:r>
        <w:proofErr w:type="spellEnd"/>
        <w:r w:rsidR="008424E7" w:rsidRPr="00F359F9">
          <w:rPr>
            <w:rStyle w:val="Hyperlink1"/>
            <w:rFonts w:ascii="Garamond" w:hAnsi="Garamond"/>
            <w:sz w:val="22"/>
            <w:szCs w:val="22"/>
          </w:rPr>
          <w:t xml:space="preserve"> (Bas </w:t>
        </w:r>
        <w:proofErr w:type="spellStart"/>
        <w:r w:rsidR="008424E7" w:rsidRPr="00F359F9">
          <w:rPr>
            <w:rStyle w:val="Hyperlink1"/>
            <w:rFonts w:ascii="Garamond" w:hAnsi="Garamond"/>
            <w:sz w:val="22"/>
            <w:szCs w:val="22"/>
          </w:rPr>
          <w:t>Vodde</w:t>
        </w:r>
        <w:proofErr w:type="spellEnd"/>
        <w:r w:rsidR="008424E7" w:rsidRPr="00F359F9">
          <w:rPr>
            <w:rStyle w:val="Hyperlink1"/>
            <w:rFonts w:ascii="Garamond" w:hAnsi="Garamond"/>
            <w:sz w:val="22"/>
            <w:szCs w:val="22"/>
          </w:rPr>
          <w:t>)</w:t>
        </w:r>
      </w:hyperlink>
    </w:p>
    <w:p w14:paraId="5105A0E7" w14:textId="1103BE27" w:rsidR="00183A57" w:rsidRPr="00F359F9" w:rsidRDefault="008142D6">
      <w:pPr>
        <w:pStyle w:val="Textbody"/>
        <w:numPr>
          <w:ilvl w:val="0"/>
          <w:numId w:val="4"/>
        </w:numPr>
        <w:rPr>
          <w:rStyle w:val="Hyperlink1"/>
          <w:rFonts w:ascii="Garamond" w:hAnsi="Garamond"/>
          <w:sz w:val="22"/>
          <w:szCs w:val="22"/>
        </w:rPr>
      </w:pPr>
      <w:hyperlink r:id="rId45" w:history="1">
        <w:r w:rsidR="008424E7" w:rsidRPr="00F359F9">
          <w:rPr>
            <w:rStyle w:val="Hyperlink1"/>
            <w:rFonts w:ascii="Garamond" w:hAnsi="Garamond"/>
            <w:sz w:val="22"/>
            <w:szCs w:val="22"/>
          </w:rPr>
          <w:t xml:space="preserve">Practices for Scaling Lean &amp; Agile Development: Large, Multisite, and Offshore Product Development with Large-Scale Scrum - </w:t>
        </w:r>
        <w:proofErr w:type="spellStart"/>
        <w:r w:rsidR="008424E7" w:rsidRPr="00F359F9">
          <w:rPr>
            <w:rStyle w:val="Hyperlink1"/>
            <w:rFonts w:ascii="Garamond" w:hAnsi="Garamond"/>
            <w:sz w:val="22"/>
            <w:szCs w:val="22"/>
          </w:rPr>
          <w:t>Крэг</w:t>
        </w:r>
        <w:proofErr w:type="spellEnd"/>
        <w:r w:rsidR="008424E7" w:rsidRPr="00F359F9">
          <w:rPr>
            <w:rStyle w:val="Hyperlink1"/>
            <w:rFonts w:ascii="Garamond" w:hAnsi="Garamond"/>
            <w:sz w:val="22"/>
            <w:szCs w:val="22"/>
          </w:rPr>
          <w:t xml:space="preserve"> </w:t>
        </w:r>
        <w:proofErr w:type="spellStart"/>
        <w:r w:rsidR="008424E7" w:rsidRPr="00F359F9">
          <w:rPr>
            <w:rStyle w:val="Hyperlink1"/>
            <w:rFonts w:ascii="Garamond" w:hAnsi="Garamond"/>
            <w:sz w:val="22"/>
            <w:szCs w:val="22"/>
          </w:rPr>
          <w:t>Ларман</w:t>
        </w:r>
        <w:proofErr w:type="spellEnd"/>
        <w:r w:rsidR="008424E7" w:rsidRPr="00F359F9">
          <w:rPr>
            <w:rStyle w:val="Hyperlink1"/>
            <w:rFonts w:ascii="Garamond" w:hAnsi="Garamond"/>
            <w:sz w:val="22"/>
            <w:szCs w:val="22"/>
          </w:rPr>
          <w:t xml:space="preserve"> (Craig </w:t>
        </w:r>
        <w:proofErr w:type="spellStart"/>
        <w:r w:rsidR="008424E7" w:rsidRPr="00F359F9">
          <w:rPr>
            <w:rStyle w:val="Hyperlink1"/>
            <w:rFonts w:ascii="Garamond" w:hAnsi="Garamond"/>
            <w:sz w:val="22"/>
            <w:szCs w:val="22"/>
          </w:rPr>
          <w:t>Larman</w:t>
        </w:r>
        <w:proofErr w:type="spellEnd"/>
        <w:r w:rsidR="008424E7" w:rsidRPr="00F359F9">
          <w:rPr>
            <w:rStyle w:val="Hyperlink1"/>
            <w:rFonts w:ascii="Garamond" w:hAnsi="Garamond"/>
            <w:sz w:val="22"/>
            <w:szCs w:val="22"/>
          </w:rPr>
          <w:t xml:space="preserve">), </w:t>
        </w:r>
        <w:proofErr w:type="spellStart"/>
        <w:r w:rsidR="008424E7" w:rsidRPr="00F359F9">
          <w:rPr>
            <w:rStyle w:val="Hyperlink1"/>
            <w:rFonts w:ascii="Garamond" w:hAnsi="Garamond"/>
            <w:sz w:val="22"/>
            <w:szCs w:val="22"/>
          </w:rPr>
          <w:t>Бас</w:t>
        </w:r>
        <w:proofErr w:type="spellEnd"/>
        <w:r w:rsidR="008424E7" w:rsidRPr="00F359F9">
          <w:rPr>
            <w:rStyle w:val="Hyperlink1"/>
            <w:rFonts w:ascii="Garamond" w:hAnsi="Garamond"/>
            <w:sz w:val="22"/>
            <w:szCs w:val="22"/>
          </w:rPr>
          <w:t xml:space="preserve"> </w:t>
        </w:r>
        <w:proofErr w:type="spellStart"/>
        <w:r w:rsidR="008424E7" w:rsidRPr="00F359F9">
          <w:rPr>
            <w:rStyle w:val="Hyperlink1"/>
            <w:rFonts w:ascii="Garamond" w:hAnsi="Garamond"/>
            <w:sz w:val="22"/>
            <w:szCs w:val="22"/>
          </w:rPr>
          <w:t>Водди</w:t>
        </w:r>
        <w:proofErr w:type="spellEnd"/>
        <w:r w:rsidR="008424E7" w:rsidRPr="00F359F9">
          <w:rPr>
            <w:rStyle w:val="Hyperlink1"/>
            <w:rFonts w:ascii="Garamond" w:hAnsi="Garamond"/>
            <w:sz w:val="22"/>
            <w:szCs w:val="22"/>
          </w:rPr>
          <w:t xml:space="preserve"> (Bas </w:t>
        </w:r>
        <w:proofErr w:type="spellStart"/>
        <w:r w:rsidR="008424E7" w:rsidRPr="00F359F9">
          <w:rPr>
            <w:rStyle w:val="Hyperlink1"/>
            <w:rFonts w:ascii="Garamond" w:hAnsi="Garamond"/>
            <w:sz w:val="22"/>
            <w:szCs w:val="22"/>
          </w:rPr>
          <w:t>Vodde</w:t>
        </w:r>
        <w:proofErr w:type="spellEnd"/>
        <w:r w:rsidR="008424E7" w:rsidRPr="00F359F9">
          <w:rPr>
            <w:rStyle w:val="Hyperlink1"/>
            <w:rFonts w:ascii="Garamond" w:hAnsi="Garamond"/>
            <w:sz w:val="22"/>
            <w:szCs w:val="22"/>
          </w:rPr>
          <w:t>)</w:t>
        </w:r>
      </w:hyperlink>
    </w:p>
    <w:p w14:paraId="5FFAA132" w14:textId="088187EC" w:rsidR="00183A57" w:rsidRPr="00F359F9" w:rsidRDefault="008A5E29">
      <w:pPr>
        <w:pStyle w:val="Textbody"/>
        <w:numPr>
          <w:ilvl w:val="0"/>
          <w:numId w:val="4"/>
        </w:numPr>
        <w:rPr>
          <w:rStyle w:val="Hyperlink1"/>
          <w:rFonts w:ascii="Garamond" w:hAnsi="Garamond"/>
          <w:sz w:val="22"/>
          <w:szCs w:val="22"/>
          <w:lang w:val="ru-RU"/>
        </w:rPr>
      </w:pPr>
      <w:r>
        <w:fldChar w:fldCharType="begin"/>
      </w:r>
      <w:r w:rsidRPr="001E5C75">
        <w:rPr>
          <w:lang w:val="ru-RU"/>
          <w:rPrChange w:id="129" w:author="Пользователь" w:date="2020-10-08T12:52:00Z">
            <w:rPr/>
          </w:rPrChange>
        </w:rPr>
        <w:instrText xml:space="preserve"> </w:instrText>
      </w:r>
      <w:r>
        <w:instrText>HYPERLINK</w:instrText>
      </w:r>
      <w:r w:rsidRPr="001E5C75">
        <w:rPr>
          <w:lang w:val="ru-RU"/>
          <w:rPrChange w:id="130" w:author="Пользователь" w:date="2020-10-08T12:52:00Z">
            <w:rPr/>
          </w:rPrChange>
        </w:rPr>
        <w:instrText xml:space="preserve"> "</w:instrText>
      </w:r>
      <w:r>
        <w:instrText>http</w:instrText>
      </w:r>
      <w:r w:rsidRPr="001E5C75">
        <w:rPr>
          <w:lang w:val="ru-RU"/>
          <w:rPrChange w:id="131" w:author="Пользователь" w:date="2020-10-08T12:52:00Z">
            <w:rPr/>
          </w:rPrChange>
        </w:rPr>
        <w:instrText>://</w:instrText>
      </w:r>
      <w:r>
        <w:instrText>www</w:instrText>
      </w:r>
      <w:r w:rsidRPr="001E5C75">
        <w:rPr>
          <w:lang w:val="ru-RU"/>
          <w:rPrChange w:id="132" w:author="Пользователь" w:date="2020-10-08T12:52:00Z">
            <w:rPr/>
          </w:rPrChange>
        </w:rPr>
        <w:instrText>.</w:instrText>
      </w:r>
      <w:r>
        <w:instrText>amazon</w:instrText>
      </w:r>
      <w:r w:rsidRPr="001E5C75">
        <w:rPr>
          <w:lang w:val="ru-RU"/>
          <w:rPrChange w:id="133" w:author="Пользователь" w:date="2020-10-08T12:52:00Z">
            <w:rPr/>
          </w:rPrChange>
        </w:rPr>
        <w:instrText>.</w:instrText>
      </w:r>
      <w:r>
        <w:instrText>com</w:instrText>
      </w:r>
      <w:r w:rsidRPr="001E5C75">
        <w:rPr>
          <w:lang w:val="ru-RU"/>
          <w:rPrChange w:id="134" w:author="Пользователь" w:date="2020-10-08T12:52:00Z">
            <w:rPr/>
          </w:rPrChange>
        </w:rPr>
        <w:instrText>/</w:instrText>
      </w:r>
      <w:r>
        <w:instrText>Agile</w:instrText>
      </w:r>
      <w:r w:rsidRPr="001E5C75">
        <w:rPr>
          <w:lang w:val="ru-RU"/>
          <w:rPrChange w:id="135" w:author="Пользователь" w:date="2020-10-08T12:52:00Z">
            <w:rPr/>
          </w:rPrChange>
        </w:rPr>
        <w:instrText>-</w:instrText>
      </w:r>
      <w:r>
        <w:instrText>Project</w:instrText>
      </w:r>
      <w:r w:rsidRPr="001E5C75">
        <w:rPr>
          <w:lang w:val="ru-RU"/>
          <w:rPrChange w:id="136" w:author="Пользователь" w:date="2020-10-08T12:52:00Z">
            <w:rPr/>
          </w:rPrChange>
        </w:rPr>
        <w:instrText>-</w:instrText>
      </w:r>
      <w:r>
        <w:instrText>Management</w:instrText>
      </w:r>
      <w:r w:rsidRPr="001E5C75">
        <w:rPr>
          <w:lang w:val="ru-RU"/>
          <w:rPrChange w:id="137" w:author="Пользователь" w:date="2020-10-08T12:52:00Z">
            <w:rPr/>
          </w:rPrChange>
        </w:rPr>
        <w:instrText>-</w:instrText>
      </w:r>
      <w:r>
        <w:instrText>Developer</w:instrText>
      </w:r>
      <w:r w:rsidRPr="001E5C75">
        <w:rPr>
          <w:lang w:val="ru-RU"/>
          <w:rPrChange w:id="138" w:author="Пользователь" w:date="2020-10-08T12:52:00Z">
            <w:rPr/>
          </w:rPrChange>
        </w:rPr>
        <w:instrText>-</w:instrText>
      </w:r>
      <w:r>
        <w:instrText>Practices</w:instrText>
      </w:r>
      <w:r w:rsidRPr="001E5C75">
        <w:rPr>
          <w:lang w:val="ru-RU"/>
          <w:rPrChange w:id="139" w:author="Пользователь" w:date="2020-10-08T12:52:00Z">
            <w:rPr/>
          </w:rPrChange>
        </w:rPr>
        <w:instrText>/</w:instrText>
      </w:r>
      <w:r>
        <w:instrText>dp</w:instrText>
      </w:r>
      <w:r w:rsidRPr="001E5C75">
        <w:rPr>
          <w:lang w:val="ru-RU"/>
          <w:rPrChange w:id="140" w:author="Пользователь" w:date="2020-10-08T12:52:00Z">
            <w:rPr/>
          </w:rPrChange>
        </w:rPr>
        <w:instrText>/073561993</w:instrText>
      </w:r>
      <w:r>
        <w:instrText>X</w:instrText>
      </w:r>
      <w:r w:rsidRPr="001E5C75">
        <w:rPr>
          <w:lang w:val="ru-RU"/>
          <w:rPrChange w:id="141" w:author="Пользователь" w:date="2020-10-08T12:52:00Z">
            <w:rPr/>
          </w:rPrChange>
        </w:rPr>
        <w:instrText xml:space="preserve">" </w:instrText>
      </w:r>
      <w:r>
        <w:fldChar w:fldCharType="separate"/>
      </w:r>
      <w:r w:rsidR="008424E7" w:rsidRPr="00F359F9">
        <w:rPr>
          <w:rStyle w:val="Hyperlink1"/>
          <w:rFonts w:ascii="Garamond" w:hAnsi="Garamond"/>
          <w:sz w:val="22"/>
          <w:szCs w:val="22"/>
          <w:lang w:val="ru-RU"/>
        </w:rPr>
        <w:t>Скрам. Гибкое управление продуктом и бизнесом - Кен Швабер (</w:t>
      </w:r>
      <w:r w:rsidR="008424E7" w:rsidRPr="00F359F9">
        <w:rPr>
          <w:rStyle w:val="Hyperlink1"/>
          <w:rFonts w:ascii="Garamond" w:hAnsi="Garamond"/>
          <w:sz w:val="22"/>
          <w:szCs w:val="22"/>
        </w:rPr>
        <w:t>Ken</w:t>
      </w:r>
      <w:r w:rsidR="008424E7" w:rsidRPr="00F359F9">
        <w:rPr>
          <w:rStyle w:val="Hyperlink1"/>
          <w:rFonts w:ascii="Garamond" w:hAnsi="Garamond"/>
          <w:sz w:val="22"/>
          <w:szCs w:val="22"/>
          <w:lang w:val="ru-RU"/>
        </w:rPr>
        <w:t xml:space="preserve"> </w:t>
      </w:r>
      <w:proofErr w:type="spellStart"/>
      <w:r w:rsidR="008424E7" w:rsidRPr="00F359F9">
        <w:rPr>
          <w:rStyle w:val="Hyperlink1"/>
          <w:rFonts w:ascii="Garamond" w:hAnsi="Garamond"/>
          <w:sz w:val="22"/>
          <w:szCs w:val="22"/>
        </w:rPr>
        <w:t>Schwaber</w:t>
      </w:r>
      <w:proofErr w:type="spellEnd"/>
      <w:r w:rsidR="008424E7" w:rsidRPr="00F359F9">
        <w:rPr>
          <w:rStyle w:val="Hyperlink1"/>
          <w:rFonts w:ascii="Garamond" w:hAnsi="Garamond"/>
          <w:sz w:val="22"/>
          <w:szCs w:val="22"/>
          <w:lang w:val="ru-RU"/>
        </w:rPr>
        <w:t>)</w:t>
      </w:r>
      <w:r>
        <w:rPr>
          <w:rStyle w:val="Hyperlink1"/>
          <w:rFonts w:ascii="Garamond" w:hAnsi="Garamond"/>
          <w:sz w:val="22"/>
          <w:szCs w:val="22"/>
          <w:lang w:val="ru-RU"/>
        </w:rPr>
        <w:fldChar w:fldCharType="end"/>
      </w:r>
    </w:p>
    <w:p w14:paraId="2D06EEDB" w14:textId="188F4D58" w:rsidR="00183A57" w:rsidRPr="008424E7" w:rsidRDefault="008A5E29">
      <w:pPr>
        <w:pStyle w:val="Textbody"/>
        <w:numPr>
          <w:ilvl w:val="0"/>
          <w:numId w:val="4"/>
        </w:numPr>
        <w:rPr>
          <w:rFonts w:ascii="Garamond" w:hAnsi="Garamond"/>
          <w:sz w:val="22"/>
          <w:szCs w:val="22"/>
          <w:lang w:val="ru-RU"/>
        </w:rPr>
      </w:pPr>
      <w:r>
        <w:fldChar w:fldCharType="begin"/>
      </w:r>
      <w:r w:rsidRPr="001E5C75">
        <w:rPr>
          <w:lang w:val="ru-RU"/>
          <w:rPrChange w:id="142" w:author="Пользователь" w:date="2020-10-08T12:52:00Z">
            <w:rPr/>
          </w:rPrChange>
        </w:rPr>
        <w:instrText xml:space="preserve"> </w:instrText>
      </w:r>
      <w:r>
        <w:instrText>HYPERLINK</w:instrText>
      </w:r>
      <w:r w:rsidRPr="001E5C75">
        <w:rPr>
          <w:lang w:val="ru-RU"/>
          <w:rPrChange w:id="143" w:author="Пользователь" w:date="2020-10-08T12:52:00Z">
            <w:rPr/>
          </w:rPrChange>
        </w:rPr>
        <w:instrText xml:space="preserve"> "</w:instrText>
      </w:r>
      <w:r>
        <w:instrText>http</w:instrText>
      </w:r>
      <w:r w:rsidRPr="001E5C75">
        <w:rPr>
          <w:lang w:val="ru-RU"/>
          <w:rPrChange w:id="144" w:author="Пользователь" w:date="2020-10-08T12:52:00Z">
            <w:rPr/>
          </w:rPrChange>
        </w:rPr>
        <w:instrText>://</w:instrText>
      </w:r>
      <w:r>
        <w:instrText>www</w:instrText>
      </w:r>
      <w:r w:rsidRPr="001E5C75">
        <w:rPr>
          <w:lang w:val="ru-RU"/>
          <w:rPrChange w:id="145" w:author="Пользователь" w:date="2020-10-08T12:52:00Z">
            <w:rPr/>
          </w:rPrChange>
        </w:rPr>
        <w:instrText>.</w:instrText>
      </w:r>
      <w:r>
        <w:instrText>amazon</w:instrText>
      </w:r>
      <w:r w:rsidRPr="001E5C75">
        <w:rPr>
          <w:lang w:val="ru-RU"/>
          <w:rPrChange w:id="146" w:author="Пользователь" w:date="2020-10-08T12:52:00Z">
            <w:rPr/>
          </w:rPrChange>
        </w:rPr>
        <w:instrText>.</w:instrText>
      </w:r>
      <w:r>
        <w:instrText>com</w:instrText>
      </w:r>
      <w:r w:rsidRPr="001E5C75">
        <w:rPr>
          <w:lang w:val="ru-RU"/>
          <w:rPrChange w:id="147" w:author="Пользователь" w:date="2020-10-08T12:52:00Z">
            <w:rPr/>
          </w:rPrChange>
        </w:rPr>
        <w:instrText>/</w:instrText>
      </w:r>
      <w:r>
        <w:instrText>Succeeding</w:instrText>
      </w:r>
      <w:r w:rsidRPr="001E5C75">
        <w:rPr>
          <w:lang w:val="ru-RU"/>
          <w:rPrChange w:id="148" w:author="Пользователь" w:date="2020-10-08T12:52:00Z">
            <w:rPr/>
          </w:rPrChange>
        </w:rPr>
        <w:instrText>-</w:instrText>
      </w:r>
      <w:r>
        <w:instrText>Agile</w:instrText>
      </w:r>
      <w:r w:rsidRPr="001E5C75">
        <w:rPr>
          <w:lang w:val="ru-RU"/>
          <w:rPrChange w:id="149" w:author="Пользователь" w:date="2020-10-08T12:52:00Z">
            <w:rPr/>
          </w:rPrChange>
        </w:rPr>
        <w:instrText>-</w:instrText>
      </w:r>
      <w:r>
        <w:instrText>Software</w:instrText>
      </w:r>
      <w:r w:rsidRPr="001E5C75">
        <w:rPr>
          <w:lang w:val="ru-RU"/>
          <w:rPrChange w:id="150" w:author="Пользователь" w:date="2020-10-08T12:52:00Z">
            <w:rPr/>
          </w:rPrChange>
        </w:rPr>
        <w:instrText>-</w:instrText>
      </w:r>
      <w:r>
        <w:instrText>Development</w:instrText>
      </w:r>
      <w:r w:rsidRPr="001E5C75">
        <w:rPr>
          <w:lang w:val="ru-RU"/>
          <w:rPrChange w:id="151" w:author="Пользователь" w:date="2020-10-08T12:52:00Z">
            <w:rPr/>
          </w:rPrChange>
        </w:rPr>
        <w:instrText>-</w:instrText>
      </w:r>
      <w:r>
        <w:instrText>Using</w:instrText>
      </w:r>
      <w:r w:rsidRPr="001E5C75">
        <w:rPr>
          <w:lang w:val="ru-RU"/>
          <w:rPrChange w:id="152" w:author="Пользователь" w:date="2020-10-08T12:52:00Z">
            <w:rPr/>
          </w:rPrChange>
        </w:rPr>
        <w:instrText>/</w:instrText>
      </w:r>
      <w:r>
        <w:instrText>dp</w:instrText>
      </w:r>
      <w:r w:rsidRPr="001E5C75">
        <w:rPr>
          <w:lang w:val="ru-RU"/>
          <w:rPrChange w:id="153" w:author="Пользователь" w:date="2020-10-08T12:52:00Z">
            <w:rPr/>
          </w:rPrChange>
        </w:rPr>
        <w:instrText xml:space="preserve">/0321579364" </w:instrText>
      </w:r>
      <w:r>
        <w:fldChar w:fldCharType="separate"/>
      </w:r>
      <w:r w:rsidR="008424E7" w:rsidRPr="00F359F9">
        <w:rPr>
          <w:rStyle w:val="Hyperlink1"/>
          <w:rFonts w:ascii="Garamond" w:hAnsi="Garamond"/>
          <w:sz w:val="22"/>
          <w:szCs w:val="22"/>
        </w:rPr>
        <w:t>Scrum</w:t>
      </w:r>
      <w:r w:rsidR="008424E7" w:rsidRPr="00F359F9">
        <w:rPr>
          <w:rStyle w:val="Hyperlink1"/>
          <w:rFonts w:ascii="Garamond" w:hAnsi="Garamond"/>
          <w:sz w:val="22"/>
          <w:szCs w:val="22"/>
          <w:lang w:val="ru-RU"/>
        </w:rPr>
        <w:t>. Гибкая разработка ПО - Майк Кон (</w:t>
      </w:r>
      <w:r w:rsidR="008424E7" w:rsidRPr="00F359F9">
        <w:rPr>
          <w:rStyle w:val="Hyperlink1"/>
          <w:rFonts w:ascii="Garamond" w:hAnsi="Garamond"/>
          <w:sz w:val="22"/>
          <w:szCs w:val="22"/>
        </w:rPr>
        <w:t>Mike</w:t>
      </w:r>
      <w:r w:rsidR="008424E7" w:rsidRPr="00F359F9">
        <w:rPr>
          <w:rStyle w:val="Hyperlink1"/>
          <w:rFonts w:ascii="Garamond" w:hAnsi="Garamond"/>
          <w:sz w:val="22"/>
          <w:szCs w:val="22"/>
          <w:lang w:val="ru-RU"/>
        </w:rPr>
        <w:t xml:space="preserve"> </w:t>
      </w:r>
      <w:r w:rsidR="008424E7" w:rsidRPr="00F359F9">
        <w:rPr>
          <w:rStyle w:val="Hyperlink1"/>
          <w:rFonts w:ascii="Garamond" w:hAnsi="Garamond"/>
          <w:sz w:val="22"/>
          <w:szCs w:val="22"/>
        </w:rPr>
        <w:t>Cohn</w:t>
      </w:r>
      <w:r w:rsidR="008424E7" w:rsidRPr="00F359F9">
        <w:rPr>
          <w:rStyle w:val="Hyperlink1"/>
          <w:rFonts w:ascii="Garamond" w:hAnsi="Garamond"/>
          <w:sz w:val="22"/>
          <w:szCs w:val="22"/>
          <w:lang w:val="ru-RU"/>
        </w:rPr>
        <w:t>)</w:t>
      </w:r>
      <w:r>
        <w:rPr>
          <w:rStyle w:val="Hyperlink1"/>
          <w:rFonts w:ascii="Garamond" w:hAnsi="Garamond"/>
          <w:sz w:val="22"/>
          <w:szCs w:val="22"/>
          <w:lang w:val="ru-RU"/>
        </w:rPr>
        <w:fldChar w:fldCharType="end"/>
      </w:r>
      <w:r w:rsidR="008424E7">
        <w:rPr>
          <w:rFonts w:ascii="Garamond" w:hAnsi="Garamond"/>
          <w:sz w:val="22"/>
          <w:szCs w:val="22"/>
          <w:lang w:val="ru-RU"/>
        </w:rPr>
        <w:tab/>
      </w:r>
    </w:p>
    <w:p w14:paraId="7E060C6A" w14:textId="77777777" w:rsidR="00183A57" w:rsidRPr="008424E7" w:rsidRDefault="00183A57">
      <w:pPr>
        <w:pStyle w:val="Textbody"/>
        <w:rPr>
          <w:rFonts w:ascii="Garamond" w:eastAsia="Garamond" w:hAnsi="Garamond" w:cs="Garamond"/>
          <w:sz w:val="22"/>
          <w:szCs w:val="22"/>
          <w:lang w:val="ru-RU"/>
        </w:rPr>
      </w:pPr>
    </w:p>
    <w:p w14:paraId="49173BF0" w14:textId="77777777" w:rsidR="00183A57" w:rsidRPr="008424E7" w:rsidRDefault="00BD6D2C">
      <w:pPr>
        <w:pStyle w:val="Textbody"/>
        <w:rPr>
          <w:lang w:val="ru-RU"/>
        </w:rPr>
      </w:pPr>
      <w:r w:rsidRPr="008424E7">
        <w:rPr>
          <w:rFonts w:ascii="Arial Unicode MS" w:hAnsi="Arial Unicode MS"/>
          <w:sz w:val="22"/>
          <w:szCs w:val="22"/>
          <w:lang w:val="ru-RU"/>
        </w:rPr>
        <w:br w:type="page"/>
      </w:r>
    </w:p>
    <w:p w14:paraId="257A105E" w14:textId="77777777" w:rsidR="0065592F" w:rsidRPr="006B27F5" w:rsidRDefault="0065592F" w:rsidP="0065592F">
      <w:pPr>
        <w:pStyle w:val="Default"/>
        <w:rPr>
          <w:rFonts w:ascii="Garamond" w:hAnsi="Garamond"/>
          <w:b/>
          <w:bCs/>
          <w:sz w:val="22"/>
          <w:szCs w:val="22"/>
          <w:lang w:val="ru-RU"/>
        </w:rPr>
      </w:pPr>
      <w:r w:rsidRPr="006B27F5">
        <w:rPr>
          <w:rFonts w:ascii="Garamond" w:hAnsi="Garamond"/>
          <w:b/>
          <w:bCs/>
          <w:sz w:val="36"/>
          <w:szCs w:val="36"/>
          <w:lang w:val="ru-RU"/>
        </w:rPr>
        <w:lastRenderedPageBreak/>
        <w:t>Приложение Б: Определения</w:t>
      </w:r>
      <w:r w:rsidR="00BD6D2C" w:rsidRPr="006B27F5">
        <w:rPr>
          <w:rFonts w:ascii="Arial Unicode MS" w:hAnsi="Arial Unicode MS"/>
          <w:sz w:val="22"/>
          <w:szCs w:val="22"/>
          <w:lang w:val="ru-RU"/>
        </w:rPr>
        <w:br/>
      </w:r>
    </w:p>
    <w:p w14:paraId="79C4857B" w14:textId="434478F3"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Бэклог Продукта (</w:t>
      </w:r>
      <w:r w:rsidRPr="00F359F9">
        <w:rPr>
          <w:rFonts w:ascii="Garamond" w:hAnsi="Garamond"/>
          <w:b/>
          <w:bCs/>
          <w:sz w:val="22"/>
          <w:szCs w:val="22"/>
        </w:rPr>
        <w:t>Product</w:t>
      </w:r>
      <w:r w:rsidRPr="00F359F9">
        <w:rPr>
          <w:rFonts w:ascii="Garamond" w:hAnsi="Garamond"/>
          <w:b/>
          <w:bCs/>
          <w:sz w:val="22"/>
          <w:szCs w:val="22"/>
          <w:lang w:val="ru-RU"/>
        </w:rPr>
        <w:t xml:space="preserve"> </w:t>
      </w:r>
      <w:r w:rsidRPr="00F359F9">
        <w:rPr>
          <w:rFonts w:ascii="Garamond" w:hAnsi="Garamond"/>
          <w:b/>
          <w:bCs/>
          <w:sz w:val="22"/>
          <w:szCs w:val="22"/>
        </w:rPr>
        <w:t>Backlog</w:t>
      </w:r>
      <w:r w:rsidRPr="00F359F9">
        <w:rPr>
          <w:rFonts w:ascii="Garamond" w:hAnsi="Garamond"/>
          <w:b/>
          <w:bCs/>
          <w:sz w:val="22"/>
          <w:szCs w:val="22"/>
          <w:lang w:val="ru-RU"/>
        </w:rPr>
        <w:t>)</w:t>
      </w:r>
    </w:p>
    <w:p w14:paraId="0341BFAA" w14:textId="77777777" w:rsidR="00F359F9" w:rsidRPr="00F359F9" w:rsidRDefault="00F359F9">
      <w:pPr>
        <w:pStyle w:val="Default"/>
        <w:jc w:val="both"/>
        <w:rPr>
          <w:rFonts w:ascii="Garamond" w:hAnsi="Garamond"/>
          <w:sz w:val="22"/>
          <w:szCs w:val="22"/>
          <w:lang w:val="ru-RU"/>
        </w:rPr>
        <w:pPrChange w:id="154" w:author="Пользователь" w:date="2020-10-10T16:22:00Z">
          <w:pPr>
            <w:pStyle w:val="Default"/>
          </w:pPr>
        </w:pPrChange>
      </w:pPr>
      <w:r w:rsidRPr="00F359F9">
        <w:rPr>
          <w:rFonts w:ascii="Garamond" w:hAnsi="Garamond"/>
          <w:sz w:val="22"/>
          <w:szCs w:val="22"/>
          <w:lang w:val="ru-RU"/>
        </w:rPr>
        <w:t>Приоритизированный список требований, с оценкой времени, необходимого для их превращения в готовый функционал продукта. Оценки тем точнее, чем выше приоритет элемента в Бэклоге Продукта. Список меняется по мере возникновения или изменения условий ведения бизнеса или технологий.</w:t>
      </w:r>
    </w:p>
    <w:p w14:paraId="0C629987" w14:textId="77777777" w:rsidR="00F359F9" w:rsidRPr="00F359F9" w:rsidRDefault="00F359F9" w:rsidP="00F359F9">
      <w:pPr>
        <w:pStyle w:val="Default"/>
        <w:rPr>
          <w:rFonts w:ascii="Garamond" w:hAnsi="Garamond"/>
          <w:b/>
          <w:bCs/>
          <w:sz w:val="22"/>
          <w:szCs w:val="22"/>
          <w:lang w:val="ru-RU"/>
        </w:rPr>
      </w:pPr>
    </w:p>
    <w:p w14:paraId="3DA88F6F" w14:textId="0FA67414"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Бэклог Спринта (</w:t>
      </w:r>
      <w:r w:rsidRPr="00F359F9">
        <w:rPr>
          <w:rFonts w:ascii="Garamond" w:hAnsi="Garamond"/>
          <w:b/>
          <w:bCs/>
          <w:sz w:val="22"/>
          <w:szCs w:val="22"/>
        </w:rPr>
        <w:t>Sprint</w:t>
      </w:r>
      <w:r w:rsidRPr="00F359F9">
        <w:rPr>
          <w:rFonts w:ascii="Garamond" w:hAnsi="Garamond"/>
          <w:b/>
          <w:bCs/>
          <w:sz w:val="22"/>
          <w:szCs w:val="22"/>
          <w:lang w:val="ru-RU"/>
        </w:rPr>
        <w:t xml:space="preserve"> </w:t>
      </w:r>
      <w:r w:rsidRPr="00F359F9">
        <w:rPr>
          <w:rFonts w:ascii="Garamond" w:hAnsi="Garamond"/>
          <w:b/>
          <w:bCs/>
          <w:sz w:val="22"/>
          <w:szCs w:val="22"/>
        </w:rPr>
        <w:t>Backlog</w:t>
      </w:r>
      <w:r w:rsidRPr="00F359F9">
        <w:rPr>
          <w:rFonts w:ascii="Garamond" w:hAnsi="Garamond"/>
          <w:b/>
          <w:bCs/>
          <w:sz w:val="22"/>
          <w:szCs w:val="22"/>
          <w:lang w:val="ru-RU"/>
        </w:rPr>
        <w:t>)</w:t>
      </w:r>
    </w:p>
    <w:p w14:paraId="0693796C" w14:textId="77777777" w:rsidR="00F359F9" w:rsidRPr="00F359F9" w:rsidRDefault="00F359F9">
      <w:pPr>
        <w:pStyle w:val="Default"/>
        <w:jc w:val="both"/>
        <w:rPr>
          <w:rFonts w:ascii="Garamond" w:hAnsi="Garamond"/>
          <w:sz w:val="22"/>
          <w:szCs w:val="22"/>
          <w:lang w:val="ru-RU"/>
        </w:rPr>
        <w:pPrChange w:id="155" w:author="Пользователь" w:date="2020-10-10T16:22:00Z">
          <w:pPr>
            <w:pStyle w:val="Default"/>
          </w:pPr>
        </w:pPrChange>
      </w:pPr>
      <w:r w:rsidRPr="00F359F9">
        <w:rPr>
          <w:rFonts w:ascii="Garamond" w:hAnsi="Garamond"/>
          <w:sz w:val="22"/>
          <w:szCs w:val="22"/>
          <w:lang w:val="ru-RU"/>
        </w:rPr>
        <w:t>Список работ Команды в Спринте. Он часто разбивается на набор более подробных задач. Список появляется во время Планирования Спринта и может быть обновлен Командой во время Спринта путём удаления элементов или добавления новых задач по мере необходимости. Каждая задача Бэклога Спринта будет отслеживаться во время Спринта и будет показывать предполагаемый оставшийся объём работ.</w:t>
      </w:r>
    </w:p>
    <w:p w14:paraId="62A5E233" w14:textId="77777777" w:rsidR="00F359F9" w:rsidRPr="00F359F9" w:rsidRDefault="00F359F9" w:rsidP="00F359F9">
      <w:pPr>
        <w:pStyle w:val="Default"/>
        <w:rPr>
          <w:rFonts w:ascii="Garamond" w:hAnsi="Garamond"/>
          <w:b/>
          <w:bCs/>
          <w:sz w:val="22"/>
          <w:szCs w:val="22"/>
          <w:lang w:val="ru-RU"/>
        </w:rPr>
      </w:pPr>
    </w:p>
    <w:p w14:paraId="10E3A0B0" w14:textId="19E4F4A7"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Владелец Продукта (</w:t>
      </w:r>
      <w:r w:rsidRPr="00F359F9">
        <w:rPr>
          <w:rFonts w:ascii="Garamond" w:hAnsi="Garamond"/>
          <w:b/>
          <w:bCs/>
          <w:sz w:val="22"/>
          <w:szCs w:val="22"/>
        </w:rPr>
        <w:t>Product</w:t>
      </w:r>
      <w:r w:rsidRPr="00F359F9">
        <w:rPr>
          <w:rFonts w:ascii="Garamond" w:hAnsi="Garamond"/>
          <w:b/>
          <w:bCs/>
          <w:sz w:val="22"/>
          <w:szCs w:val="22"/>
          <w:lang w:val="ru-RU"/>
        </w:rPr>
        <w:t xml:space="preserve"> </w:t>
      </w:r>
      <w:r w:rsidRPr="00F359F9">
        <w:rPr>
          <w:rFonts w:ascii="Garamond" w:hAnsi="Garamond"/>
          <w:b/>
          <w:bCs/>
          <w:sz w:val="22"/>
          <w:szCs w:val="22"/>
        </w:rPr>
        <w:t>Owner</w:t>
      </w:r>
      <w:r w:rsidRPr="00F359F9">
        <w:rPr>
          <w:rFonts w:ascii="Garamond" w:hAnsi="Garamond"/>
          <w:b/>
          <w:bCs/>
          <w:sz w:val="22"/>
          <w:szCs w:val="22"/>
          <w:lang w:val="ru-RU"/>
        </w:rPr>
        <w:t>)</w:t>
      </w:r>
    </w:p>
    <w:p w14:paraId="07983178" w14:textId="77777777" w:rsidR="00F359F9" w:rsidRPr="00F359F9" w:rsidRDefault="00F359F9">
      <w:pPr>
        <w:pStyle w:val="Default"/>
        <w:jc w:val="both"/>
        <w:rPr>
          <w:rFonts w:ascii="Garamond" w:hAnsi="Garamond"/>
          <w:sz w:val="22"/>
          <w:szCs w:val="22"/>
          <w:lang w:val="ru-RU"/>
        </w:rPr>
        <w:pPrChange w:id="156" w:author="Пользователь" w:date="2020-10-10T16:22:00Z">
          <w:pPr>
            <w:pStyle w:val="Default"/>
          </w:pPr>
        </w:pPrChange>
      </w:pPr>
      <w:r w:rsidRPr="00F359F9">
        <w:rPr>
          <w:rFonts w:ascii="Garamond" w:hAnsi="Garamond"/>
          <w:sz w:val="22"/>
          <w:szCs w:val="22"/>
          <w:lang w:val="ru-RU"/>
        </w:rPr>
        <w:t>Лицо, ответственное за управление Бэклогом Продукта, чтобы максимизировать ценность продукта. Владелец Продукта несёт ответственность за представление интересов всех, кто заинтересован в проекте и его конечном продукте.</w:t>
      </w:r>
    </w:p>
    <w:p w14:paraId="74AE7E8A" w14:textId="77777777" w:rsidR="00F359F9" w:rsidRPr="00F359F9" w:rsidRDefault="00F359F9" w:rsidP="00F359F9">
      <w:pPr>
        <w:pStyle w:val="Default"/>
        <w:rPr>
          <w:rFonts w:ascii="Garamond" w:hAnsi="Garamond"/>
          <w:b/>
          <w:bCs/>
          <w:sz w:val="22"/>
          <w:szCs w:val="22"/>
          <w:lang w:val="ru-RU"/>
        </w:rPr>
      </w:pPr>
    </w:p>
    <w:p w14:paraId="65396BF1" w14:textId="6F7C0532"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Ежедневный Скрам (</w:t>
      </w:r>
      <w:r w:rsidRPr="00F359F9">
        <w:rPr>
          <w:rFonts w:ascii="Garamond" w:hAnsi="Garamond"/>
          <w:b/>
          <w:bCs/>
          <w:sz w:val="22"/>
          <w:szCs w:val="22"/>
        </w:rPr>
        <w:t>Daily</w:t>
      </w:r>
      <w:r w:rsidRPr="00F359F9">
        <w:rPr>
          <w:rFonts w:ascii="Garamond" w:hAnsi="Garamond"/>
          <w:b/>
          <w:bCs/>
          <w:sz w:val="22"/>
          <w:szCs w:val="22"/>
          <w:lang w:val="ru-RU"/>
        </w:rPr>
        <w:t xml:space="preserve"> </w:t>
      </w:r>
      <w:r w:rsidRPr="00F359F9">
        <w:rPr>
          <w:rFonts w:ascii="Garamond" w:hAnsi="Garamond"/>
          <w:b/>
          <w:bCs/>
          <w:sz w:val="22"/>
          <w:szCs w:val="22"/>
        </w:rPr>
        <w:t>Scrum</w:t>
      </w:r>
      <w:r w:rsidRPr="00F359F9">
        <w:rPr>
          <w:rFonts w:ascii="Garamond" w:hAnsi="Garamond"/>
          <w:b/>
          <w:bCs/>
          <w:sz w:val="22"/>
          <w:szCs w:val="22"/>
          <w:lang w:val="ru-RU"/>
        </w:rPr>
        <w:t>)</w:t>
      </w:r>
    </w:p>
    <w:p w14:paraId="66EEE779" w14:textId="77777777" w:rsidR="00F359F9" w:rsidRPr="00F359F9" w:rsidRDefault="00F359F9">
      <w:pPr>
        <w:pStyle w:val="Default"/>
        <w:jc w:val="both"/>
        <w:rPr>
          <w:rFonts w:ascii="Garamond" w:hAnsi="Garamond"/>
          <w:sz w:val="22"/>
          <w:szCs w:val="22"/>
          <w:lang w:val="ru-RU"/>
        </w:rPr>
        <w:pPrChange w:id="157" w:author="Пользователь" w:date="2020-10-10T16:23:00Z">
          <w:pPr>
            <w:pStyle w:val="Default"/>
          </w:pPr>
        </w:pPrChange>
      </w:pPr>
      <w:r w:rsidRPr="00F359F9">
        <w:rPr>
          <w:rFonts w:ascii="Garamond" w:hAnsi="Garamond"/>
          <w:sz w:val="22"/>
          <w:szCs w:val="22"/>
          <w:lang w:val="ru-RU"/>
        </w:rPr>
        <w:t>Короткое событие, проводимое каждой Командой ежедневно, во время которого члены Команды инспектируют и синхронизируют свою работу и прогресс, сообщают Скрам-мастеру о препятствиях для их устранения. Последующие встречи для адаптации предстоящей работы и оптимизации Спринта могут проводиться после Ежедневного Скрама.</w:t>
      </w:r>
    </w:p>
    <w:p w14:paraId="7632EE83" w14:textId="77777777" w:rsidR="00F359F9" w:rsidRPr="00F359F9" w:rsidRDefault="00F359F9" w:rsidP="00F359F9">
      <w:pPr>
        <w:pStyle w:val="Default"/>
        <w:rPr>
          <w:rFonts w:ascii="Garamond" w:hAnsi="Garamond"/>
          <w:b/>
          <w:bCs/>
          <w:sz w:val="22"/>
          <w:szCs w:val="22"/>
          <w:lang w:val="ru-RU"/>
        </w:rPr>
      </w:pPr>
    </w:p>
    <w:p w14:paraId="1AF50477" w14:textId="7D5688A3"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Готово (</w:t>
      </w:r>
      <w:r w:rsidRPr="00F359F9">
        <w:rPr>
          <w:rFonts w:ascii="Garamond" w:hAnsi="Garamond"/>
          <w:b/>
          <w:bCs/>
          <w:sz w:val="22"/>
          <w:szCs w:val="22"/>
        </w:rPr>
        <w:t>Done</w:t>
      </w:r>
      <w:r w:rsidRPr="00F359F9">
        <w:rPr>
          <w:rFonts w:ascii="Garamond" w:hAnsi="Garamond"/>
          <w:b/>
          <w:bCs/>
          <w:sz w:val="22"/>
          <w:szCs w:val="22"/>
          <w:lang w:val="ru-RU"/>
        </w:rPr>
        <w:t>)</w:t>
      </w:r>
    </w:p>
    <w:p w14:paraId="44B8F9DC" w14:textId="77777777" w:rsidR="00F359F9" w:rsidRPr="00F359F9" w:rsidRDefault="00F359F9">
      <w:pPr>
        <w:pStyle w:val="Default"/>
        <w:jc w:val="both"/>
        <w:rPr>
          <w:rFonts w:ascii="Garamond" w:hAnsi="Garamond"/>
          <w:sz w:val="22"/>
          <w:szCs w:val="22"/>
          <w:lang w:val="ru-RU"/>
        </w:rPr>
        <w:pPrChange w:id="158" w:author="Пользователь" w:date="2020-10-10T16:23:00Z">
          <w:pPr>
            <w:pStyle w:val="Default"/>
          </w:pPr>
        </w:pPrChange>
      </w:pPr>
      <w:r w:rsidRPr="00F359F9">
        <w:rPr>
          <w:rFonts w:ascii="Garamond" w:hAnsi="Garamond"/>
          <w:sz w:val="22"/>
          <w:szCs w:val="22"/>
          <w:lang w:val="ru-RU"/>
        </w:rPr>
        <w:t>Определяет, что считать завершенным, по взаимному согласию всех сторон и соответствует стандартам, конвенциям и руководствам организации. Когда на Обзоре Спринте сообщается о чем либо как о “готовом”, оно должно соответствовать этому согласованному определению.</w:t>
      </w:r>
    </w:p>
    <w:p w14:paraId="07564258" w14:textId="77777777" w:rsidR="00F359F9" w:rsidRPr="00F359F9" w:rsidRDefault="00F359F9" w:rsidP="00F359F9">
      <w:pPr>
        <w:pStyle w:val="Default"/>
        <w:rPr>
          <w:rFonts w:ascii="Garamond" w:hAnsi="Garamond"/>
          <w:b/>
          <w:bCs/>
          <w:sz w:val="22"/>
          <w:szCs w:val="22"/>
          <w:lang w:val="ru-RU"/>
        </w:rPr>
      </w:pPr>
    </w:p>
    <w:p w14:paraId="133BE025" w14:textId="2687BAC4"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Диаграмма Сгорания (</w:t>
      </w:r>
      <w:r w:rsidRPr="00F359F9">
        <w:rPr>
          <w:rFonts w:ascii="Garamond" w:hAnsi="Garamond"/>
          <w:b/>
          <w:bCs/>
          <w:sz w:val="22"/>
          <w:szCs w:val="22"/>
        </w:rPr>
        <w:t>Burn</w:t>
      </w:r>
      <w:r w:rsidRPr="00F359F9">
        <w:rPr>
          <w:rFonts w:ascii="Garamond" w:hAnsi="Garamond"/>
          <w:b/>
          <w:bCs/>
          <w:sz w:val="22"/>
          <w:szCs w:val="22"/>
          <w:lang w:val="ru-RU"/>
        </w:rPr>
        <w:t xml:space="preserve"> </w:t>
      </w:r>
      <w:r w:rsidRPr="00F359F9">
        <w:rPr>
          <w:rFonts w:ascii="Garamond" w:hAnsi="Garamond"/>
          <w:b/>
          <w:bCs/>
          <w:sz w:val="22"/>
          <w:szCs w:val="22"/>
        </w:rPr>
        <w:t>Down</w:t>
      </w:r>
      <w:r w:rsidRPr="00F359F9">
        <w:rPr>
          <w:rFonts w:ascii="Garamond" w:hAnsi="Garamond"/>
          <w:b/>
          <w:bCs/>
          <w:sz w:val="22"/>
          <w:szCs w:val="22"/>
          <w:lang w:val="ru-RU"/>
        </w:rPr>
        <w:t>)</w:t>
      </w:r>
    </w:p>
    <w:p w14:paraId="7B12AB6D" w14:textId="77777777" w:rsidR="00F359F9" w:rsidRPr="0072504A" w:rsidRDefault="00F359F9">
      <w:pPr>
        <w:pStyle w:val="Default"/>
        <w:jc w:val="both"/>
        <w:rPr>
          <w:rFonts w:ascii="Garamond" w:hAnsi="Garamond"/>
          <w:sz w:val="22"/>
          <w:szCs w:val="22"/>
          <w:lang w:val="ru-RU"/>
        </w:rPr>
        <w:pPrChange w:id="159" w:author="Пользователь" w:date="2020-10-10T16:23:00Z">
          <w:pPr>
            <w:pStyle w:val="Default"/>
          </w:pPr>
        </w:pPrChange>
      </w:pPr>
      <w:r w:rsidRPr="0072504A">
        <w:rPr>
          <w:rFonts w:ascii="Garamond" w:hAnsi="Garamond"/>
          <w:sz w:val="22"/>
          <w:szCs w:val="22"/>
          <w:lang w:val="ru-RU"/>
        </w:rPr>
        <w:t>Показывает отношение оставшейся работы ко времени в Спринте, Релизе или Продукте. Источником необработанных данных являются Бэклог Спринта и Бэклог Продукта, при этом оставшаяся работа отслеживается по вертикальной оси, а периоды времени (дни Спринта или Спринты) - по горизонтальной оси.</w:t>
      </w:r>
    </w:p>
    <w:p w14:paraId="16477973" w14:textId="77777777" w:rsidR="00F359F9" w:rsidRPr="00F359F9" w:rsidRDefault="00F359F9" w:rsidP="00F359F9">
      <w:pPr>
        <w:pStyle w:val="Default"/>
        <w:rPr>
          <w:rFonts w:ascii="Garamond" w:hAnsi="Garamond"/>
          <w:b/>
          <w:bCs/>
          <w:sz w:val="22"/>
          <w:szCs w:val="22"/>
          <w:lang w:val="ru-RU"/>
        </w:rPr>
      </w:pPr>
    </w:p>
    <w:p w14:paraId="4F0AE633" w14:textId="3B4B13C6" w:rsidR="00F359F9" w:rsidRPr="00F359F9" w:rsidRDefault="00F359F9" w:rsidP="00F359F9">
      <w:pPr>
        <w:pStyle w:val="Default"/>
        <w:rPr>
          <w:rFonts w:ascii="Garamond" w:hAnsi="Garamond"/>
          <w:b/>
          <w:bCs/>
          <w:sz w:val="22"/>
          <w:szCs w:val="22"/>
        </w:rPr>
      </w:pPr>
      <w:proofErr w:type="spellStart"/>
      <w:r w:rsidRPr="00F359F9">
        <w:rPr>
          <w:rFonts w:ascii="Garamond" w:hAnsi="Garamond"/>
          <w:b/>
          <w:bCs/>
          <w:sz w:val="22"/>
          <w:szCs w:val="22"/>
        </w:rPr>
        <w:t>Задача</w:t>
      </w:r>
      <w:proofErr w:type="spellEnd"/>
      <w:r w:rsidRPr="00F359F9">
        <w:rPr>
          <w:rFonts w:ascii="Garamond" w:hAnsi="Garamond"/>
          <w:b/>
          <w:bCs/>
          <w:sz w:val="22"/>
          <w:szCs w:val="22"/>
        </w:rPr>
        <w:t xml:space="preserve"> </w:t>
      </w:r>
      <w:proofErr w:type="spellStart"/>
      <w:r w:rsidRPr="00F359F9">
        <w:rPr>
          <w:rFonts w:ascii="Garamond" w:hAnsi="Garamond"/>
          <w:b/>
          <w:bCs/>
          <w:sz w:val="22"/>
          <w:szCs w:val="22"/>
        </w:rPr>
        <w:t>Бэклога</w:t>
      </w:r>
      <w:proofErr w:type="spellEnd"/>
      <w:r w:rsidRPr="00F359F9">
        <w:rPr>
          <w:rFonts w:ascii="Garamond" w:hAnsi="Garamond"/>
          <w:b/>
          <w:bCs/>
          <w:sz w:val="22"/>
          <w:szCs w:val="22"/>
        </w:rPr>
        <w:t xml:space="preserve"> </w:t>
      </w:r>
      <w:proofErr w:type="spellStart"/>
      <w:r w:rsidRPr="00F359F9">
        <w:rPr>
          <w:rFonts w:ascii="Garamond" w:hAnsi="Garamond"/>
          <w:b/>
          <w:bCs/>
          <w:sz w:val="22"/>
          <w:szCs w:val="22"/>
        </w:rPr>
        <w:t>Спринта</w:t>
      </w:r>
      <w:proofErr w:type="spellEnd"/>
      <w:r w:rsidRPr="00F359F9">
        <w:rPr>
          <w:rFonts w:ascii="Garamond" w:hAnsi="Garamond"/>
          <w:b/>
          <w:bCs/>
          <w:sz w:val="22"/>
          <w:szCs w:val="22"/>
        </w:rPr>
        <w:t xml:space="preserve"> (Sprint Backlog Task)</w:t>
      </w:r>
    </w:p>
    <w:p w14:paraId="702E1FEC" w14:textId="77777777" w:rsidR="00F359F9" w:rsidRPr="0072504A" w:rsidRDefault="00F359F9">
      <w:pPr>
        <w:pStyle w:val="Default"/>
        <w:jc w:val="both"/>
        <w:rPr>
          <w:rFonts w:ascii="Garamond" w:hAnsi="Garamond"/>
          <w:sz w:val="22"/>
          <w:szCs w:val="22"/>
          <w:lang w:val="ru-RU"/>
        </w:rPr>
        <w:pPrChange w:id="160" w:author="Пользователь" w:date="2020-10-10T16:24:00Z">
          <w:pPr>
            <w:pStyle w:val="Default"/>
          </w:pPr>
        </w:pPrChange>
      </w:pPr>
      <w:r w:rsidRPr="0072504A">
        <w:rPr>
          <w:rFonts w:ascii="Garamond" w:hAnsi="Garamond"/>
          <w:sz w:val="22"/>
          <w:szCs w:val="22"/>
          <w:lang w:val="ru-RU"/>
        </w:rPr>
        <w:t>Одна из задач, которую команда или её члены создают по мере необходимости, чтобы превратить прогнозируемые Элементы Бэклога продукта в функциональность системы.</w:t>
      </w:r>
    </w:p>
    <w:p w14:paraId="348B8211" w14:textId="77777777" w:rsidR="00F359F9" w:rsidRPr="00F359F9" w:rsidRDefault="00F359F9" w:rsidP="00F359F9">
      <w:pPr>
        <w:pStyle w:val="Default"/>
        <w:rPr>
          <w:rFonts w:ascii="Garamond" w:hAnsi="Garamond"/>
          <w:b/>
          <w:bCs/>
          <w:sz w:val="22"/>
          <w:szCs w:val="22"/>
          <w:lang w:val="ru-RU"/>
        </w:rPr>
      </w:pPr>
    </w:p>
    <w:p w14:paraId="67099E37" w14:textId="68731071"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Заинтересованное лицо (</w:t>
      </w:r>
      <w:r w:rsidRPr="00F359F9">
        <w:rPr>
          <w:rFonts w:ascii="Garamond" w:hAnsi="Garamond"/>
          <w:b/>
          <w:bCs/>
          <w:sz w:val="22"/>
          <w:szCs w:val="22"/>
        </w:rPr>
        <w:t>Stakeholder</w:t>
      </w:r>
      <w:r w:rsidRPr="00F359F9">
        <w:rPr>
          <w:rFonts w:ascii="Garamond" w:hAnsi="Garamond"/>
          <w:b/>
          <w:bCs/>
          <w:sz w:val="22"/>
          <w:szCs w:val="22"/>
          <w:lang w:val="ru-RU"/>
        </w:rPr>
        <w:t>)</w:t>
      </w:r>
    </w:p>
    <w:p w14:paraId="77078E3A" w14:textId="77777777" w:rsidR="00F359F9" w:rsidRPr="0072504A" w:rsidRDefault="00F359F9">
      <w:pPr>
        <w:pStyle w:val="Default"/>
        <w:jc w:val="both"/>
        <w:rPr>
          <w:rFonts w:ascii="Garamond" w:hAnsi="Garamond"/>
          <w:sz w:val="22"/>
          <w:szCs w:val="22"/>
          <w:lang w:val="ru-RU"/>
        </w:rPr>
        <w:pPrChange w:id="161" w:author="Пользователь" w:date="2020-10-10T16:24:00Z">
          <w:pPr>
            <w:pStyle w:val="Default"/>
          </w:pPr>
        </w:pPrChange>
      </w:pPr>
      <w:r w:rsidRPr="0072504A">
        <w:rPr>
          <w:rFonts w:ascii="Garamond" w:hAnsi="Garamond"/>
          <w:sz w:val="22"/>
          <w:szCs w:val="22"/>
          <w:lang w:val="ru-RU"/>
        </w:rPr>
        <w:t>Заинтересованное в результате проекта лицо, являющееся инвестором, или планирующее пользоваться им или тот, на кого результат проекта может каким-то образом повлиять.</w:t>
      </w:r>
    </w:p>
    <w:p w14:paraId="77E836A3" w14:textId="77777777" w:rsidR="00F359F9" w:rsidRPr="00F359F9" w:rsidRDefault="00F359F9" w:rsidP="00F359F9">
      <w:pPr>
        <w:pStyle w:val="Default"/>
        <w:rPr>
          <w:rFonts w:ascii="Garamond" w:hAnsi="Garamond"/>
          <w:b/>
          <w:bCs/>
          <w:sz w:val="22"/>
          <w:szCs w:val="22"/>
          <w:lang w:val="ru-RU"/>
        </w:rPr>
      </w:pPr>
    </w:p>
    <w:p w14:paraId="2284F6E4" w14:textId="4E357C92"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Инкремент (</w:t>
      </w:r>
      <w:r w:rsidRPr="00F359F9">
        <w:rPr>
          <w:rFonts w:ascii="Garamond" w:hAnsi="Garamond"/>
          <w:b/>
          <w:bCs/>
          <w:sz w:val="22"/>
          <w:szCs w:val="22"/>
        </w:rPr>
        <w:t>Increment</w:t>
      </w:r>
      <w:r w:rsidRPr="00F359F9">
        <w:rPr>
          <w:rFonts w:ascii="Garamond" w:hAnsi="Garamond"/>
          <w:b/>
          <w:bCs/>
          <w:sz w:val="22"/>
          <w:szCs w:val="22"/>
          <w:lang w:val="ru-RU"/>
        </w:rPr>
        <w:t>)</w:t>
      </w:r>
    </w:p>
    <w:p w14:paraId="62003D0D" w14:textId="77777777" w:rsidR="00F359F9" w:rsidRPr="0072504A" w:rsidRDefault="00F359F9">
      <w:pPr>
        <w:pStyle w:val="Default"/>
        <w:jc w:val="both"/>
        <w:rPr>
          <w:rFonts w:ascii="Garamond" w:hAnsi="Garamond"/>
          <w:sz w:val="22"/>
          <w:szCs w:val="22"/>
          <w:lang w:val="ru-RU"/>
        </w:rPr>
        <w:pPrChange w:id="162" w:author="Пользователь" w:date="2020-10-10T16:24:00Z">
          <w:pPr>
            <w:pStyle w:val="Default"/>
          </w:pPr>
        </w:pPrChange>
      </w:pPr>
      <w:r w:rsidRPr="0072504A">
        <w:rPr>
          <w:rFonts w:ascii="Garamond" w:hAnsi="Garamond"/>
          <w:sz w:val="22"/>
          <w:szCs w:val="22"/>
          <w:lang w:val="ru-RU"/>
        </w:rPr>
        <w:t>Функциональность продукта, разрабатываемая Командой во время каждого Спринта, потенциально готовая к поставке или для использования заинтересованными сторонами, представляемыми Владельцем Продукта.</w:t>
      </w:r>
    </w:p>
    <w:p w14:paraId="3E330CB7" w14:textId="77777777" w:rsidR="00F359F9" w:rsidRPr="00F359F9" w:rsidRDefault="00F359F9" w:rsidP="00F359F9">
      <w:pPr>
        <w:pStyle w:val="Default"/>
        <w:rPr>
          <w:rFonts w:ascii="Garamond" w:hAnsi="Garamond"/>
          <w:b/>
          <w:bCs/>
          <w:sz w:val="22"/>
          <w:szCs w:val="22"/>
          <w:lang w:val="ru-RU"/>
        </w:rPr>
      </w:pPr>
    </w:p>
    <w:p w14:paraId="477B9F06" w14:textId="011BE711"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Инкремент Потенциально Готового к Поставке Продукта (</w:t>
      </w:r>
      <w:r w:rsidRPr="00F359F9">
        <w:rPr>
          <w:rFonts w:ascii="Garamond" w:hAnsi="Garamond"/>
          <w:b/>
          <w:bCs/>
          <w:sz w:val="22"/>
          <w:szCs w:val="22"/>
        </w:rPr>
        <w:t>Increment</w:t>
      </w:r>
      <w:r w:rsidRPr="00F359F9">
        <w:rPr>
          <w:rFonts w:ascii="Garamond" w:hAnsi="Garamond"/>
          <w:b/>
          <w:bCs/>
          <w:sz w:val="22"/>
          <w:szCs w:val="22"/>
          <w:lang w:val="ru-RU"/>
        </w:rPr>
        <w:t xml:space="preserve"> </w:t>
      </w:r>
      <w:r w:rsidRPr="00F359F9">
        <w:rPr>
          <w:rFonts w:ascii="Garamond" w:hAnsi="Garamond"/>
          <w:b/>
          <w:bCs/>
          <w:sz w:val="22"/>
          <w:szCs w:val="22"/>
        </w:rPr>
        <w:t>of</w:t>
      </w:r>
      <w:r w:rsidRPr="00F359F9">
        <w:rPr>
          <w:rFonts w:ascii="Garamond" w:hAnsi="Garamond"/>
          <w:b/>
          <w:bCs/>
          <w:sz w:val="22"/>
          <w:szCs w:val="22"/>
          <w:lang w:val="ru-RU"/>
        </w:rPr>
        <w:t xml:space="preserve"> </w:t>
      </w:r>
      <w:r w:rsidRPr="00F359F9">
        <w:rPr>
          <w:rFonts w:ascii="Garamond" w:hAnsi="Garamond"/>
          <w:b/>
          <w:bCs/>
          <w:sz w:val="22"/>
          <w:szCs w:val="22"/>
        </w:rPr>
        <w:t>Potentially</w:t>
      </w:r>
      <w:r w:rsidRPr="00F359F9">
        <w:rPr>
          <w:rFonts w:ascii="Garamond" w:hAnsi="Garamond"/>
          <w:b/>
          <w:bCs/>
          <w:sz w:val="22"/>
          <w:szCs w:val="22"/>
          <w:lang w:val="ru-RU"/>
        </w:rPr>
        <w:t xml:space="preserve"> </w:t>
      </w:r>
      <w:r w:rsidRPr="00F359F9">
        <w:rPr>
          <w:rFonts w:ascii="Garamond" w:hAnsi="Garamond"/>
          <w:b/>
          <w:bCs/>
          <w:sz w:val="22"/>
          <w:szCs w:val="22"/>
        </w:rPr>
        <w:t>Shippable</w:t>
      </w:r>
      <w:r w:rsidRPr="00F359F9">
        <w:rPr>
          <w:rFonts w:ascii="Garamond" w:hAnsi="Garamond"/>
          <w:b/>
          <w:bCs/>
          <w:sz w:val="22"/>
          <w:szCs w:val="22"/>
          <w:lang w:val="ru-RU"/>
        </w:rPr>
        <w:t xml:space="preserve"> </w:t>
      </w:r>
      <w:r w:rsidRPr="00F359F9">
        <w:rPr>
          <w:rFonts w:ascii="Garamond" w:hAnsi="Garamond"/>
          <w:b/>
          <w:bCs/>
          <w:sz w:val="22"/>
          <w:szCs w:val="22"/>
        </w:rPr>
        <w:t>Product</w:t>
      </w:r>
      <w:r w:rsidRPr="00F359F9">
        <w:rPr>
          <w:rFonts w:ascii="Garamond" w:hAnsi="Garamond"/>
          <w:b/>
          <w:bCs/>
          <w:sz w:val="22"/>
          <w:szCs w:val="22"/>
          <w:lang w:val="ru-RU"/>
        </w:rPr>
        <w:t>)</w:t>
      </w:r>
    </w:p>
    <w:p w14:paraId="6C907B26" w14:textId="77777777" w:rsidR="00F359F9" w:rsidRPr="0072504A" w:rsidRDefault="00F359F9">
      <w:pPr>
        <w:pStyle w:val="Default"/>
        <w:jc w:val="both"/>
        <w:rPr>
          <w:rFonts w:ascii="Garamond" w:hAnsi="Garamond"/>
          <w:sz w:val="22"/>
          <w:szCs w:val="22"/>
          <w:lang w:val="ru-RU"/>
        </w:rPr>
        <w:pPrChange w:id="163" w:author="Пользователь" w:date="2020-10-10T16:24:00Z">
          <w:pPr>
            <w:pStyle w:val="Default"/>
          </w:pPr>
        </w:pPrChange>
      </w:pPr>
      <w:r w:rsidRPr="0072504A">
        <w:rPr>
          <w:rFonts w:ascii="Garamond" w:hAnsi="Garamond"/>
          <w:sz w:val="22"/>
          <w:szCs w:val="22"/>
          <w:lang w:val="ru-RU"/>
        </w:rPr>
        <w:t>Функциональность. Готовый фрагмент продукта или системы в целом, который может быть использован Владельцем Продукта или заинтересованными лицами, если они захотят этого.</w:t>
      </w:r>
    </w:p>
    <w:p w14:paraId="7DD15610" w14:textId="77777777" w:rsidR="00F359F9" w:rsidRPr="00F359F9" w:rsidRDefault="00F359F9" w:rsidP="00F359F9">
      <w:pPr>
        <w:pStyle w:val="Default"/>
        <w:rPr>
          <w:rFonts w:ascii="Garamond" w:hAnsi="Garamond"/>
          <w:b/>
          <w:bCs/>
          <w:sz w:val="22"/>
          <w:szCs w:val="22"/>
          <w:lang w:val="ru-RU"/>
        </w:rPr>
      </w:pPr>
    </w:p>
    <w:p w14:paraId="62DFAE5A" w14:textId="13DF1C89"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Команда (</w:t>
      </w:r>
      <w:r w:rsidRPr="00F359F9">
        <w:rPr>
          <w:rFonts w:ascii="Garamond" w:hAnsi="Garamond"/>
          <w:b/>
          <w:bCs/>
          <w:sz w:val="22"/>
          <w:szCs w:val="22"/>
        </w:rPr>
        <w:t>Team</w:t>
      </w:r>
      <w:r w:rsidRPr="00F359F9">
        <w:rPr>
          <w:rFonts w:ascii="Garamond" w:hAnsi="Garamond"/>
          <w:b/>
          <w:bCs/>
          <w:sz w:val="22"/>
          <w:szCs w:val="22"/>
          <w:lang w:val="ru-RU"/>
        </w:rPr>
        <w:t>)</w:t>
      </w:r>
    </w:p>
    <w:p w14:paraId="3A30AD5B" w14:textId="77777777" w:rsidR="00F359F9" w:rsidRPr="0072504A" w:rsidRDefault="00F359F9">
      <w:pPr>
        <w:pStyle w:val="Default"/>
        <w:jc w:val="both"/>
        <w:rPr>
          <w:rFonts w:ascii="Garamond" w:hAnsi="Garamond"/>
          <w:sz w:val="22"/>
          <w:szCs w:val="22"/>
          <w:lang w:val="ru-RU"/>
        </w:rPr>
        <w:pPrChange w:id="164" w:author="Пользователь" w:date="2020-10-10T16:25:00Z">
          <w:pPr>
            <w:pStyle w:val="Default"/>
          </w:pPr>
        </w:pPrChange>
      </w:pPr>
      <w:r w:rsidRPr="0072504A">
        <w:rPr>
          <w:rFonts w:ascii="Garamond" w:hAnsi="Garamond"/>
          <w:sz w:val="22"/>
          <w:szCs w:val="22"/>
          <w:lang w:val="ru-RU"/>
        </w:rPr>
        <w:t>Самоуправляемая кросс-функциональная группа людей, которая разрабатывает новый инкремент продукта каждый Спринт.</w:t>
      </w:r>
    </w:p>
    <w:p w14:paraId="78773CCB" w14:textId="77777777" w:rsidR="00F359F9" w:rsidRPr="00F359F9" w:rsidRDefault="00F359F9" w:rsidP="00F359F9">
      <w:pPr>
        <w:pStyle w:val="Default"/>
        <w:rPr>
          <w:rFonts w:ascii="Garamond" w:hAnsi="Garamond"/>
          <w:b/>
          <w:bCs/>
          <w:sz w:val="22"/>
          <w:szCs w:val="22"/>
          <w:lang w:val="ru-RU"/>
        </w:rPr>
      </w:pPr>
    </w:p>
    <w:p w14:paraId="1164358E" w14:textId="10916719"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Команда Разработки (</w:t>
      </w:r>
      <w:r w:rsidRPr="00F359F9">
        <w:rPr>
          <w:rFonts w:ascii="Garamond" w:hAnsi="Garamond"/>
          <w:b/>
          <w:bCs/>
          <w:sz w:val="22"/>
          <w:szCs w:val="22"/>
        </w:rPr>
        <w:t>Development</w:t>
      </w:r>
      <w:r w:rsidRPr="00F359F9">
        <w:rPr>
          <w:rFonts w:ascii="Garamond" w:hAnsi="Garamond"/>
          <w:b/>
          <w:bCs/>
          <w:sz w:val="22"/>
          <w:szCs w:val="22"/>
          <w:lang w:val="ru-RU"/>
        </w:rPr>
        <w:t xml:space="preserve"> </w:t>
      </w:r>
      <w:r w:rsidRPr="00F359F9">
        <w:rPr>
          <w:rFonts w:ascii="Garamond" w:hAnsi="Garamond"/>
          <w:b/>
          <w:bCs/>
          <w:sz w:val="22"/>
          <w:szCs w:val="22"/>
        </w:rPr>
        <w:t>Team</w:t>
      </w:r>
      <w:r w:rsidRPr="00F359F9">
        <w:rPr>
          <w:rFonts w:ascii="Garamond" w:hAnsi="Garamond"/>
          <w:b/>
          <w:bCs/>
          <w:sz w:val="22"/>
          <w:szCs w:val="22"/>
          <w:lang w:val="ru-RU"/>
        </w:rPr>
        <w:t>)</w:t>
      </w:r>
    </w:p>
    <w:p w14:paraId="4C673B29" w14:textId="77777777" w:rsidR="00F359F9" w:rsidRPr="0072504A" w:rsidRDefault="00F359F9" w:rsidP="00685A44">
      <w:pPr>
        <w:pStyle w:val="Default"/>
        <w:rPr>
          <w:rFonts w:ascii="Garamond" w:hAnsi="Garamond"/>
          <w:sz w:val="22"/>
          <w:szCs w:val="22"/>
          <w:lang w:val="ru-RU"/>
        </w:rPr>
      </w:pPr>
      <w:r w:rsidRPr="0072504A">
        <w:rPr>
          <w:rFonts w:ascii="Garamond" w:hAnsi="Garamond"/>
          <w:sz w:val="22"/>
          <w:szCs w:val="22"/>
          <w:lang w:val="ru-RU"/>
        </w:rPr>
        <w:t>Другое название Команды.</w:t>
      </w:r>
    </w:p>
    <w:p w14:paraId="2F55850A" w14:textId="77777777" w:rsidR="00F359F9" w:rsidRPr="00F359F9" w:rsidRDefault="00F359F9" w:rsidP="00F359F9">
      <w:pPr>
        <w:pStyle w:val="Default"/>
        <w:rPr>
          <w:rFonts w:ascii="Garamond" w:hAnsi="Garamond"/>
          <w:b/>
          <w:bCs/>
          <w:sz w:val="22"/>
          <w:szCs w:val="22"/>
          <w:lang w:val="ru-RU"/>
        </w:rPr>
      </w:pPr>
    </w:p>
    <w:p w14:paraId="7EDD8EBF" w14:textId="6D9A52B5"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Оценённая Оставшаяся Работа (элементы Бэклога Спринта) (</w:t>
      </w:r>
      <w:r w:rsidRPr="00F359F9">
        <w:rPr>
          <w:rFonts w:ascii="Garamond" w:hAnsi="Garamond"/>
          <w:b/>
          <w:bCs/>
          <w:sz w:val="22"/>
          <w:szCs w:val="22"/>
        </w:rPr>
        <w:t>Estimated</w:t>
      </w:r>
      <w:r w:rsidRPr="00F359F9">
        <w:rPr>
          <w:rFonts w:ascii="Garamond" w:hAnsi="Garamond"/>
          <w:b/>
          <w:bCs/>
          <w:sz w:val="22"/>
          <w:szCs w:val="22"/>
          <w:lang w:val="ru-RU"/>
        </w:rPr>
        <w:t xml:space="preserve"> </w:t>
      </w:r>
      <w:r w:rsidRPr="00F359F9">
        <w:rPr>
          <w:rFonts w:ascii="Garamond" w:hAnsi="Garamond"/>
          <w:b/>
          <w:bCs/>
          <w:sz w:val="22"/>
          <w:szCs w:val="22"/>
        </w:rPr>
        <w:t>Work</w:t>
      </w:r>
      <w:r w:rsidRPr="00F359F9">
        <w:rPr>
          <w:rFonts w:ascii="Garamond" w:hAnsi="Garamond"/>
          <w:b/>
          <w:bCs/>
          <w:sz w:val="22"/>
          <w:szCs w:val="22"/>
          <w:lang w:val="ru-RU"/>
        </w:rPr>
        <w:t xml:space="preserve"> </w:t>
      </w:r>
      <w:r w:rsidRPr="00F359F9">
        <w:rPr>
          <w:rFonts w:ascii="Garamond" w:hAnsi="Garamond"/>
          <w:b/>
          <w:bCs/>
          <w:sz w:val="22"/>
          <w:szCs w:val="22"/>
        </w:rPr>
        <w:t>Remaining</w:t>
      </w:r>
      <w:r w:rsidRPr="00F359F9">
        <w:rPr>
          <w:rFonts w:ascii="Garamond" w:hAnsi="Garamond"/>
          <w:b/>
          <w:bCs/>
          <w:sz w:val="22"/>
          <w:szCs w:val="22"/>
          <w:lang w:val="ru-RU"/>
        </w:rPr>
        <w:t xml:space="preserve"> (</w:t>
      </w:r>
      <w:r w:rsidRPr="00F359F9">
        <w:rPr>
          <w:rFonts w:ascii="Garamond" w:hAnsi="Garamond"/>
          <w:b/>
          <w:bCs/>
          <w:sz w:val="22"/>
          <w:szCs w:val="22"/>
        </w:rPr>
        <w:t>Sprint</w:t>
      </w:r>
      <w:r w:rsidRPr="00F359F9">
        <w:rPr>
          <w:rFonts w:ascii="Garamond" w:hAnsi="Garamond"/>
          <w:b/>
          <w:bCs/>
          <w:sz w:val="22"/>
          <w:szCs w:val="22"/>
          <w:lang w:val="ru-RU"/>
        </w:rPr>
        <w:t xml:space="preserve"> </w:t>
      </w:r>
      <w:r w:rsidRPr="00F359F9">
        <w:rPr>
          <w:rFonts w:ascii="Garamond" w:hAnsi="Garamond"/>
          <w:b/>
          <w:bCs/>
          <w:sz w:val="22"/>
          <w:szCs w:val="22"/>
        </w:rPr>
        <w:t>Backlog</w:t>
      </w:r>
      <w:r w:rsidRPr="00F359F9">
        <w:rPr>
          <w:rFonts w:ascii="Garamond" w:hAnsi="Garamond"/>
          <w:b/>
          <w:bCs/>
          <w:sz w:val="22"/>
          <w:szCs w:val="22"/>
          <w:lang w:val="ru-RU"/>
        </w:rPr>
        <w:t xml:space="preserve"> </w:t>
      </w:r>
      <w:r w:rsidRPr="00F359F9">
        <w:rPr>
          <w:rFonts w:ascii="Garamond" w:hAnsi="Garamond"/>
          <w:b/>
          <w:bCs/>
          <w:sz w:val="22"/>
          <w:szCs w:val="22"/>
        </w:rPr>
        <w:t>items</w:t>
      </w:r>
      <w:r w:rsidRPr="00F359F9">
        <w:rPr>
          <w:rFonts w:ascii="Garamond" w:hAnsi="Garamond"/>
          <w:b/>
          <w:bCs/>
          <w:sz w:val="22"/>
          <w:szCs w:val="22"/>
          <w:lang w:val="ru-RU"/>
        </w:rPr>
        <w:t>))</w:t>
      </w:r>
    </w:p>
    <w:p w14:paraId="14BA257B" w14:textId="77777777" w:rsidR="00F359F9" w:rsidRPr="0072504A" w:rsidRDefault="00F359F9">
      <w:pPr>
        <w:pStyle w:val="Default"/>
        <w:jc w:val="both"/>
        <w:rPr>
          <w:rFonts w:ascii="Garamond" w:hAnsi="Garamond"/>
          <w:sz w:val="22"/>
          <w:szCs w:val="22"/>
          <w:lang w:val="ru-RU"/>
        </w:rPr>
        <w:pPrChange w:id="165" w:author="Пользователь" w:date="2020-10-10T16:25:00Z">
          <w:pPr>
            <w:pStyle w:val="Default"/>
          </w:pPr>
        </w:pPrChange>
      </w:pPr>
      <w:r w:rsidRPr="0072504A">
        <w:rPr>
          <w:rFonts w:ascii="Garamond" w:hAnsi="Garamond"/>
          <w:sz w:val="22"/>
          <w:szCs w:val="22"/>
          <w:lang w:val="ru-RU"/>
        </w:rPr>
        <w:t>Количество часов, которое требуется, согласно оценке члена Команды, для работы над какой-либо задачей. Эта оценка обновляется в конце каждого дня, по мере работы над задачами Бэклога Спринта. Оценка представляет совокупные оставшиеся усилия, независимо от количества людей, выполняющих работу.</w:t>
      </w:r>
    </w:p>
    <w:p w14:paraId="443CAF55" w14:textId="77777777" w:rsidR="00F359F9" w:rsidRPr="00F359F9" w:rsidRDefault="00F359F9" w:rsidP="00F359F9">
      <w:pPr>
        <w:pStyle w:val="Default"/>
        <w:rPr>
          <w:rFonts w:ascii="Garamond" w:hAnsi="Garamond"/>
          <w:b/>
          <w:bCs/>
          <w:sz w:val="22"/>
          <w:szCs w:val="22"/>
          <w:lang w:val="ru-RU"/>
        </w:rPr>
      </w:pPr>
    </w:p>
    <w:p w14:paraId="671F2CF0" w14:textId="4384FEDF"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Спринт (</w:t>
      </w:r>
      <w:r w:rsidRPr="00F359F9">
        <w:rPr>
          <w:rFonts w:ascii="Garamond" w:hAnsi="Garamond"/>
          <w:b/>
          <w:bCs/>
          <w:sz w:val="22"/>
          <w:szCs w:val="22"/>
        </w:rPr>
        <w:t>Sprint</w:t>
      </w:r>
      <w:r w:rsidRPr="00F359F9">
        <w:rPr>
          <w:rFonts w:ascii="Garamond" w:hAnsi="Garamond"/>
          <w:b/>
          <w:bCs/>
          <w:sz w:val="22"/>
          <w:szCs w:val="22"/>
          <w:lang w:val="ru-RU"/>
        </w:rPr>
        <w:t>)</w:t>
      </w:r>
    </w:p>
    <w:p w14:paraId="320BE3F5" w14:textId="77777777" w:rsidR="00F359F9" w:rsidRPr="0072504A" w:rsidRDefault="00F359F9">
      <w:pPr>
        <w:pStyle w:val="Default"/>
        <w:jc w:val="both"/>
        <w:rPr>
          <w:rFonts w:ascii="Garamond" w:hAnsi="Garamond"/>
          <w:sz w:val="22"/>
          <w:szCs w:val="22"/>
          <w:lang w:val="ru-RU"/>
        </w:rPr>
        <w:pPrChange w:id="166" w:author="Пользователь" w:date="2020-10-10T16:25:00Z">
          <w:pPr>
            <w:pStyle w:val="Default"/>
          </w:pPr>
        </w:pPrChange>
      </w:pPr>
      <w:r w:rsidRPr="0072504A">
        <w:rPr>
          <w:rFonts w:ascii="Garamond" w:hAnsi="Garamond"/>
          <w:sz w:val="22"/>
          <w:szCs w:val="22"/>
          <w:lang w:val="ru-RU"/>
        </w:rPr>
        <w:t>Итерация (или один повторяющийся цикл регулярной работы), в результате которой производится новый инкремент продукта или системы. Обычно занимает не менее недели, но строго не более одного месяца. Длительность фиксирована на протяжении всей работы, и все Команды, работающие над одной и той же системой или продуктом, используют цикл одинаковой длины.</w:t>
      </w:r>
    </w:p>
    <w:p w14:paraId="0D34EFA5" w14:textId="77777777" w:rsidR="00F359F9" w:rsidRPr="00F359F9" w:rsidRDefault="00F359F9" w:rsidP="00F359F9">
      <w:pPr>
        <w:pStyle w:val="Default"/>
        <w:rPr>
          <w:rFonts w:ascii="Garamond" w:hAnsi="Garamond"/>
          <w:b/>
          <w:bCs/>
          <w:sz w:val="22"/>
          <w:szCs w:val="22"/>
          <w:lang w:val="ru-RU"/>
        </w:rPr>
      </w:pPr>
    </w:p>
    <w:p w14:paraId="42DA44EA" w14:textId="37CA5FD0" w:rsidR="00F359F9" w:rsidRPr="00F359F9" w:rsidRDefault="00F359F9" w:rsidP="00F359F9">
      <w:pPr>
        <w:pStyle w:val="Default"/>
        <w:rPr>
          <w:rFonts w:ascii="Garamond" w:hAnsi="Garamond"/>
          <w:b/>
          <w:bCs/>
          <w:sz w:val="22"/>
          <w:szCs w:val="22"/>
        </w:rPr>
      </w:pPr>
      <w:proofErr w:type="spellStart"/>
      <w:r w:rsidRPr="00F359F9">
        <w:rPr>
          <w:rFonts w:ascii="Garamond" w:hAnsi="Garamond"/>
          <w:b/>
          <w:bCs/>
          <w:sz w:val="22"/>
          <w:szCs w:val="22"/>
        </w:rPr>
        <w:t>Обзор</w:t>
      </w:r>
      <w:proofErr w:type="spellEnd"/>
      <w:r w:rsidRPr="00F359F9">
        <w:rPr>
          <w:rFonts w:ascii="Garamond" w:hAnsi="Garamond"/>
          <w:b/>
          <w:bCs/>
          <w:sz w:val="22"/>
          <w:szCs w:val="22"/>
        </w:rPr>
        <w:t xml:space="preserve"> </w:t>
      </w:r>
      <w:proofErr w:type="spellStart"/>
      <w:r w:rsidRPr="00F359F9">
        <w:rPr>
          <w:rFonts w:ascii="Garamond" w:hAnsi="Garamond"/>
          <w:b/>
          <w:bCs/>
          <w:sz w:val="22"/>
          <w:szCs w:val="22"/>
        </w:rPr>
        <w:t>Спринта</w:t>
      </w:r>
      <w:proofErr w:type="spellEnd"/>
      <w:r w:rsidRPr="00F359F9">
        <w:rPr>
          <w:rFonts w:ascii="Garamond" w:hAnsi="Garamond"/>
          <w:b/>
          <w:bCs/>
          <w:sz w:val="22"/>
          <w:szCs w:val="22"/>
        </w:rPr>
        <w:t xml:space="preserve"> (Sprint Review meeting)</w:t>
      </w:r>
    </w:p>
    <w:p w14:paraId="4A9292C8" w14:textId="77777777" w:rsidR="00F359F9" w:rsidRPr="0072504A" w:rsidRDefault="00F359F9">
      <w:pPr>
        <w:pStyle w:val="Default"/>
        <w:jc w:val="both"/>
        <w:rPr>
          <w:rFonts w:ascii="Garamond" w:hAnsi="Garamond"/>
          <w:sz w:val="22"/>
          <w:szCs w:val="22"/>
          <w:lang w:val="ru-RU"/>
        </w:rPr>
        <w:pPrChange w:id="167" w:author="Пользователь" w:date="2020-10-10T16:25:00Z">
          <w:pPr>
            <w:pStyle w:val="Default"/>
          </w:pPr>
        </w:pPrChange>
      </w:pPr>
      <w:r w:rsidRPr="0072504A">
        <w:rPr>
          <w:rFonts w:ascii="Garamond" w:hAnsi="Garamond"/>
          <w:sz w:val="22"/>
          <w:szCs w:val="22"/>
          <w:lang w:val="ru-RU"/>
        </w:rPr>
        <w:t>Событие (не более двух часов для двухнедельного Спринта) в конце каждого спринта, на котором Команда взаимодействует с Владельцем Продукта и заинтересованными сторонами и инспектирует результаты Спринта. Обычно оно начинается с обзора завершённых элементов Бэклога Продукта, продолжается обсуждением возможностей, ограничений и рисков и заканчивается дискуссией того, что лучше всего стоит делать дальше (это, в свою очередь, может привести к изменениям в Бэклоге Продукта). Только готовую функциональность продукта можно демонстрировать.</w:t>
      </w:r>
    </w:p>
    <w:p w14:paraId="7415F153" w14:textId="77777777" w:rsidR="00F359F9" w:rsidRPr="00F359F9" w:rsidRDefault="00F359F9" w:rsidP="00F359F9">
      <w:pPr>
        <w:pStyle w:val="Default"/>
        <w:rPr>
          <w:rFonts w:ascii="Garamond" w:hAnsi="Garamond"/>
          <w:b/>
          <w:bCs/>
          <w:sz w:val="22"/>
          <w:szCs w:val="22"/>
          <w:lang w:val="ru-RU"/>
        </w:rPr>
      </w:pPr>
    </w:p>
    <w:p w14:paraId="08D7E1DC" w14:textId="157BB923"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Ограничение по времени (</w:t>
      </w:r>
      <w:r w:rsidRPr="00F359F9">
        <w:rPr>
          <w:rFonts w:ascii="Garamond" w:hAnsi="Garamond"/>
          <w:b/>
          <w:bCs/>
          <w:sz w:val="22"/>
          <w:szCs w:val="22"/>
        </w:rPr>
        <w:t>Time</w:t>
      </w:r>
      <w:r w:rsidRPr="00F359F9">
        <w:rPr>
          <w:rFonts w:ascii="Garamond" w:hAnsi="Garamond"/>
          <w:b/>
          <w:bCs/>
          <w:sz w:val="22"/>
          <w:szCs w:val="22"/>
          <w:lang w:val="ru-RU"/>
        </w:rPr>
        <w:t xml:space="preserve"> </w:t>
      </w:r>
      <w:r w:rsidRPr="00F359F9">
        <w:rPr>
          <w:rFonts w:ascii="Garamond" w:hAnsi="Garamond"/>
          <w:b/>
          <w:bCs/>
          <w:sz w:val="22"/>
          <w:szCs w:val="22"/>
        </w:rPr>
        <w:t>box</w:t>
      </w:r>
      <w:r w:rsidRPr="00F359F9">
        <w:rPr>
          <w:rFonts w:ascii="Garamond" w:hAnsi="Garamond"/>
          <w:b/>
          <w:bCs/>
          <w:sz w:val="22"/>
          <w:szCs w:val="22"/>
          <w:lang w:val="ru-RU"/>
        </w:rPr>
        <w:t>)</w:t>
      </w:r>
    </w:p>
    <w:p w14:paraId="5D006D31" w14:textId="77777777" w:rsidR="00F359F9" w:rsidRPr="0072504A" w:rsidRDefault="00F359F9">
      <w:pPr>
        <w:pStyle w:val="Default"/>
        <w:jc w:val="both"/>
        <w:rPr>
          <w:rFonts w:ascii="Garamond" w:hAnsi="Garamond"/>
          <w:sz w:val="22"/>
          <w:szCs w:val="22"/>
          <w:lang w:val="ru-RU"/>
        </w:rPr>
        <w:pPrChange w:id="168" w:author="Пользователь" w:date="2020-10-10T16:26:00Z">
          <w:pPr>
            <w:pStyle w:val="Default"/>
          </w:pPr>
        </w:pPrChange>
      </w:pPr>
      <w:r w:rsidRPr="0072504A">
        <w:rPr>
          <w:rFonts w:ascii="Garamond" w:hAnsi="Garamond"/>
          <w:sz w:val="22"/>
          <w:szCs w:val="22"/>
          <w:lang w:val="ru-RU"/>
        </w:rPr>
        <w:t>Период времени события или встречи, который не может быть превышен. Например, Ежедневный Скрам ограничен по времени пятнадцатью минутами и завершается в любом случае по их истечении. Встреча может закончиться раньше истечения отведённого для неё отрезка времени. Спринт длится равно столько, сколько было под него заложено.</w:t>
      </w:r>
    </w:p>
    <w:p w14:paraId="7469DA72" w14:textId="77777777" w:rsidR="00F359F9" w:rsidRPr="00F359F9" w:rsidRDefault="00F359F9" w:rsidP="00F359F9">
      <w:pPr>
        <w:pStyle w:val="Default"/>
        <w:rPr>
          <w:rFonts w:ascii="Garamond" w:hAnsi="Garamond"/>
          <w:b/>
          <w:bCs/>
          <w:sz w:val="22"/>
          <w:szCs w:val="22"/>
          <w:lang w:val="ru-RU"/>
        </w:rPr>
      </w:pPr>
    </w:p>
    <w:p w14:paraId="1BEE4BF7" w14:textId="1CF5EDA0" w:rsidR="00F359F9" w:rsidRPr="006B27F5"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Планирование</w:t>
      </w:r>
      <w:r w:rsidRPr="006B27F5">
        <w:rPr>
          <w:rFonts w:ascii="Garamond" w:hAnsi="Garamond"/>
          <w:b/>
          <w:bCs/>
          <w:sz w:val="22"/>
          <w:szCs w:val="22"/>
          <w:lang w:val="ru-RU"/>
        </w:rPr>
        <w:t xml:space="preserve"> </w:t>
      </w:r>
      <w:r w:rsidRPr="00F359F9">
        <w:rPr>
          <w:rFonts w:ascii="Garamond" w:hAnsi="Garamond"/>
          <w:b/>
          <w:bCs/>
          <w:sz w:val="22"/>
          <w:szCs w:val="22"/>
          <w:lang w:val="ru-RU"/>
        </w:rPr>
        <w:t>Спринта</w:t>
      </w:r>
      <w:r w:rsidRPr="006B27F5">
        <w:rPr>
          <w:rFonts w:ascii="Garamond" w:hAnsi="Garamond"/>
          <w:b/>
          <w:bCs/>
          <w:sz w:val="22"/>
          <w:szCs w:val="22"/>
          <w:lang w:val="ru-RU"/>
        </w:rPr>
        <w:t xml:space="preserve"> (</w:t>
      </w:r>
      <w:r w:rsidRPr="00F359F9">
        <w:rPr>
          <w:rFonts w:ascii="Garamond" w:hAnsi="Garamond"/>
          <w:b/>
          <w:bCs/>
          <w:sz w:val="22"/>
          <w:szCs w:val="22"/>
        </w:rPr>
        <w:t>Sprint</w:t>
      </w:r>
      <w:r w:rsidRPr="006B27F5">
        <w:rPr>
          <w:rFonts w:ascii="Garamond" w:hAnsi="Garamond"/>
          <w:b/>
          <w:bCs/>
          <w:sz w:val="22"/>
          <w:szCs w:val="22"/>
          <w:lang w:val="ru-RU"/>
        </w:rPr>
        <w:t xml:space="preserve"> </w:t>
      </w:r>
      <w:r w:rsidRPr="00F359F9">
        <w:rPr>
          <w:rFonts w:ascii="Garamond" w:hAnsi="Garamond"/>
          <w:b/>
          <w:bCs/>
          <w:sz w:val="22"/>
          <w:szCs w:val="22"/>
        </w:rPr>
        <w:t>Planning</w:t>
      </w:r>
      <w:r w:rsidRPr="006B27F5">
        <w:rPr>
          <w:rFonts w:ascii="Garamond" w:hAnsi="Garamond"/>
          <w:b/>
          <w:bCs/>
          <w:sz w:val="22"/>
          <w:szCs w:val="22"/>
          <w:lang w:val="ru-RU"/>
        </w:rPr>
        <w:t xml:space="preserve"> </w:t>
      </w:r>
      <w:r w:rsidRPr="00F359F9">
        <w:rPr>
          <w:rFonts w:ascii="Garamond" w:hAnsi="Garamond"/>
          <w:b/>
          <w:bCs/>
          <w:sz w:val="22"/>
          <w:szCs w:val="22"/>
        </w:rPr>
        <w:t>meeting</w:t>
      </w:r>
      <w:r w:rsidRPr="006B27F5">
        <w:rPr>
          <w:rFonts w:ascii="Garamond" w:hAnsi="Garamond"/>
          <w:b/>
          <w:bCs/>
          <w:sz w:val="22"/>
          <w:szCs w:val="22"/>
          <w:lang w:val="ru-RU"/>
        </w:rPr>
        <w:t>)</w:t>
      </w:r>
    </w:p>
    <w:p w14:paraId="1FE502A6" w14:textId="77777777" w:rsidR="00F359F9" w:rsidRPr="0072504A" w:rsidRDefault="00F359F9">
      <w:pPr>
        <w:pStyle w:val="Default"/>
        <w:jc w:val="both"/>
        <w:rPr>
          <w:rFonts w:ascii="Garamond" w:hAnsi="Garamond"/>
          <w:sz w:val="22"/>
          <w:szCs w:val="22"/>
          <w:lang w:val="ru-RU"/>
        </w:rPr>
        <w:pPrChange w:id="169" w:author="Пользователь" w:date="2020-10-10T16:26:00Z">
          <w:pPr>
            <w:pStyle w:val="Default"/>
          </w:pPr>
        </w:pPrChange>
      </w:pPr>
      <w:r w:rsidRPr="0072504A">
        <w:rPr>
          <w:rFonts w:ascii="Garamond" w:hAnsi="Garamond"/>
          <w:sz w:val="22"/>
          <w:szCs w:val="22"/>
          <w:lang w:val="ru-RU"/>
        </w:rPr>
        <w:t>Первое событие каждого Спринта (не более четырёх часов для двухнедельного Спринта). Событие разделено на две двухчасовых части, каждая из которых также ограничена по времени. В первой части Владелец Продукта представляет команде элементы Бэклога Продукта с наивысшим приоритетом. Команда сотрудничает с Владельцем Продукта, чтобы определить, какой объем Бэклога Продукта она может превратить в готовую функциональность за время предстоящего Спринта. Во второй части Команда планирует, как этого добиться через проектирование и декомпозицию работы, чтобы понимать, как они будут достигать Цели Спринта.</w:t>
      </w:r>
    </w:p>
    <w:p w14:paraId="2FA34B75" w14:textId="77777777" w:rsidR="00F359F9" w:rsidRPr="00F359F9" w:rsidRDefault="00F359F9" w:rsidP="00F359F9">
      <w:pPr>
        <w:pStyle w:val="Default"/>
        <w:rPr>
          <w:rFonts w:ascii="Garamond" w:hAnsi="Garamond"/>
          <w:b/>
          <w:bCs/>
          <w:sz w:val="22"/>
          <w:szCs w:val="22"/>
          <w:lang w:val="ru-RU"/>
        </w:rPr>
      </w:pPr>
    </w:p>
    <w:p w14:paraId="2692A757" w14:textId="6AD9BA65" w:rsidR="00F359F9" w:rsidRPr="00F359F9" w:rsidRDefault="00F359F9" w:rsidP="00F359F9">
      <w:pPr>
        <w:pStyle w:val="Default"/>
        <w:rPr>
          <w:rFonts w:ascii="Garamond" w:hAnsi="Garamond"/>
          <w:b/>
          <w:bCs/>
          <w:sz w:val="22"/>
          <w:szCs w:val="22"/>
        </w:rPr>
      </w:pPr>
      <w:proofErr w:type="spellStart"/>
      <w:r w:rsidRPr="00F359F9">
        <w:rPr>
          <w:rFonts w:ascii="Garamond" w:hAnsi="Garamond"/>
          <w:b/>
          <w:bCs/>
          <w:sz w:val="22"/>
          <w:szCs w:val="22"/>
        </w:rPr>
        <w:t>Ретроспектива</w:t>
      </w:r>
      <w:proofErr w:type="spellEnd"/>
      <w:r w:rsidRPr="00F359F9">
        <w:rPr>
          <w:rFonts w:ascii="Garamond" w:hAnsi="Garamond"/>
          <w:b/>
          <w:bCs/>
          <w:sz w:val="22"/>
          <w:szCs w:val="22"/>
        </w:rPr>
        <w:t xml:space="preserve"> </w:t>
      </w:r>
      <w:proofErr w:type="spellStart"/>
      <w:r w:rsidRPr="00F359F9">
        <w:rPr>
          <w:rFonts w:ascii="Garamond" w:hAnsi="Garamond"/>
          <w:b/>
          <w:bCs/>
          <w:sz w:val="22"/>
          <w:szCs w:val="22"/>
        </w:rPr>
        <w:t>Спринта</w:t>
      </w:r>
      <w:proofErr w:type="spellEnd"/>
      <w:r w:rsidRPr="00F359F9">
        <w:rPr>
          <w:rFonts w:ascii="Garamond" w:hAnsi="Garamond"/>
          <w:b/>
          <w:bCs/>
          <w:sz w:val="22"/>
          <w:szCs w:val="22"/>
        </w:rPr>
        <w:t xml:space="preserve"> (Sprint Retrospective meeting)</w:t>
      </w:r>
    </w:p>
    <w:p w14:paraId="632A744B" w14:textId="77777777" w:rsidR="00F359F9" w:rsidRPr="0072504A" w:rsidRDefault="00F359F9">
      <w:pPr>
        <w:pStyle w:val="Default"/>
        <w:jc w:val="both"/>
        <w:rPr>
          <w:rFonts w:ascii="Garamond" w:hAnsi="Garamond"/>
          <w:sz w:val="22"/>
          <w:szCs w:val="22"/>
          <w:lang w:val="ru-RU"/>
        </w:rPr>
        <w:pPrChange w:id="170" w:author="Пользователь" w:date="2020-10-10T16:27:00Z">
          <w:pPr>
            <w:pStyle w:val="Default"/>
          </w:pPr>
        </w:pPrChange>
      </w:pPr>
      <w:r w:rsidRPr="0072504A">
        <w:rPr>
          <w:rFonts w:ascii="Garamond" w:hAnsi="Garamond"/>
          <w:sz w:val="22"/>
          <w:szCs w:val="22"/>
          <w:lang w:val="ru-RU"/>
        </w:rPr>
        <w:t>Встреча, на которой вся Команда обсуждает только что завершившийся Спринт и определяет, что можно изменить, чтобы добиться более приемлемых результатов в следующем Спринте или сделать его более продуктивным. Обычно Скрам-мастер выступает в роли фасилитатора.</w:t>
      </w:r>
    </w:p>
    <w:p w14:paraId="6EBC4A38" w14:textId="77777777" w:rsidR="00F359F9" w:rsidRPr="00F359F9" w:rsidRDefault="00F359F9" w:rsidP="00F359F9">
      <w:pPr>
        <w:pStyle w:val="Default"/>
        <w:rPr>
          <w:rFonts w:ascii="Garamond" w:hAnsi="Garamond"/>
          <w:b/>
          <w:bCs/>
          <w:sz w:val="22"/>
          <w:szCs w:val="22"/>
          <w:lang w:val="ru-RU"/>
        </w:rPr>
      </w:pPr>
    </w:p>
    <w:p w14:paraId="4878328A" w14:textId="569756B3"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Скрам (</w:t>
      </w:r>
      <w:r w:rsidRPr="00F359F9">
        <w:rPr>
          <w:rFonts w:ascii="Garamond" w:hAnsi="Garamond"/>
          <w:b/>
          <w:bCs/>
          <w:sz w:val="22"/>
          <w:szCs w:val="22"/>
        </w:rPr>
        <w:t>Scrum</w:t>
      </w:r>
      <w:r w:rsidRPr="00F359F9">
        <w:rPr>
          <w:rFonts w:ascii="Garamond" w:hAnsi="Garamond"/>
          <w:b/>
          <w:bCs/>
          <w:sz w:val="22"/>
          <w:szCs w:val="22"/>
          <w:lang w:val="ru-RU"/>
        </w:rPr>
        <w:t>)</w:t>
      </w:r>
    </w:p>
    <w:p w14:paraId="4637BD10" w14:textId="77777777" w:rsidR="00F359F9" w:rsidRPr="0072504A" w:rsidRDefault="00F359F9">
      <w:pPr>
        <w:pStyle w:val="Default"/>
        <w:jc w:val="both"/>
        <w:rPr>
          <w:rFonts w:ascii="Garamond" w:hAnsi="Garamond"/>
          <w:sz w:val="22"/>
          <w:szCs w:val="22"/>
          <w:lang w:val="ru-RU"/>
        </w:rPr>
        <w:pPrChange w:id="171" w:author="Пользователь" w:date="2020-10-10T16:27:00Z">
          <w:pPr>
            <w:pStyle w:val="Default"/>
          </w:pPr>
        </w:pPrChange>
      </w:pPr>
      <w:r w:rsidRPr="0072504A">
        <w:rPr>
          <w:rFonts w:ascii="Garamond" w:hAnsi="Garamond"/>
          <w:sz w:val="22"/>
          <w:szCs w:val="22"/>
          <w:lang w:val="ru-RU"/>
        </w:rPr>
        <w:t>Означает механику при игре в регби, позволяющую вернуть вышедший из игры мяч в обратно, не является аббревиатурой.</w:t>
      </w:r>
    </w:p>
    <w:p w14:paraId="635CDBFD" w14:textId="77777777" w:rsidR="00F359F9" w:rsidRPr="00F359F9" w:rsidRDefault="00F359F9" w:rsidP="00F359F9">
      <w:pPr>
        <w:pStyle w:val="Default"/>
        <w:rPr>
          <w:rFonts w:ascii="Garamond" w:hAnsi="Garamond"/>
          <w:b/>
          <w:bCs/>
          <w:sz w:val="22"/>
          <w:szCs w:val="22"/>
          <w:lang w:val="ru-RU"/>
        </w:rPr>
      </w:pPr>
    </w:p>
    <w:p w14:paraId="7C705631" w14:textId="1F169CB0"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Скрам-мастер (</w:t>
      </w:r>
      <w:r w:rsidRPr="00F359F9">
        <w:rPr>
          <w:rFonts w:ascii="Garamond" w:hAnsi="Garamond"/>
          <w:b/>
          <w:bCs/>
          <w:sz w:val="22"/>
          <w:szCs w:val="22"/>
        </w:rPr>
        <w:t>Scrum</w:t>
      </w:r>
      <w:r w:rsidRPr="00F359F9">
        <w:rPr>
          <w:rFonts w:ascii="Garamond" w:hAnsi="Garamond"/>
          <w:b/>
          <w:bCs/>
          <w:sz w:val="22"/>
          <w:szCs w:val="22"/>
          <w:lang w:val="ru-RU"/>
        </w:rPr>
        <w:t xml:space="preserve"> </w:t>
      </w:r>
      <w:r w:rsidRPr="00F359F9">
        <w:rPr>
          <w:rFonts w:ascii="Garamond" w:hAnsi="Garamond"/>
          <w:b/>
          <w:bCs/>
          <w:sz w:val="22"/>
          <w:szCs w:val="22"/>
        </w:rPr>
        <w:t>Master</w:t>
      </w:r>
      <w:r w:rsidRPr="00F359F9">
        <w:rPr>
          <w:rFonts w:ascii="Garamond" w:hAnsi="Garamond"/>
          <w:b/>
          <w:bCs/>
          <w:sz w:val="22"/>
          <w:szCs w:val="22"/>
          <w:lang w:val="ru-RU"/>
        </w:rPr>
        <w:t>)</w:t>
      </w:r>
    </w:p>
    <w:p w14:paraId="7CA79B78" w14:textId="77777777" w:rsidR="00F359F9" w:rsidRPr="0072504A" w:rsidRDefault="00F359F9">
      <w:pPr>
        <w:pStyle w:val="Default"/>
        <w:jc w:val="both"/>
        <w:rPr>
          <w:rFonts w:ascii="Garamond" w:hAnsi="Garamond"/>
          <w:sz w:val="22"/>
          <w:szCs w:val="22"/>
          <w:lang w:val="ru-RU"/>
        </w:rPr>
        <w:pPrChange w:id="172" w:author="Пользователь" w:date="2020-10-10T16:27:00Z">
          <w:pPr>
            <w:pStyle w:val="Default"/>
          </w:pPr>
        </w:pPrChange>
      </w:pPr>
      <w:r w:rsidRPr="0072504A">
        <w:rPr>
          <w:rFonts w:ascii="Garamond" w:hAnsi="Garamond"/>
          <w:sz w:val="22"/>
          <w:szCs w:val="22"/>
          <w:lang w:val="ru-RU"/>
        </w:rPr>
        <w:t>Лицо, ответственное за Скрам-процесс, его правильную реализацию и максимизацию его преимуществ.</w:t>
      </w:r>
    </w:p>
    <w:p w14:paraId="45044C98" w14:textId="77777777" w:rsidR="00F359F9" w:rsidRPr="00F359F9" w:rsidRDefault="00F359F9" w:rsidP="00F359F9">
      <w:pPr>
        <w:pStyle w:val="Default"/>
        <w:rPr>
          <w:rFonts w:ascii="Garamond" w:hAnsi="Garamond"/>
          <w:b/>
          <w:bCs/>
          <w:sz w:val="22"/>
          <w:szCs w:val="22"/>
          <w:lang w:val="ru-RU"/>
        </w:rPr>
      </w:pPr>
    </w:p>
    <w:p w14:paraId="50FB42C0" w14:textId="76A7FF89"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Элемент Бэклога Продукта (</w:t>
      </w:r>
      <w:r w:rsidRPr="00F359F9">
        <w:rPr>
          <w:rFonts w:ascii="Garamond" w:hAnsi="Garamond"/>
          <w:b/>
          <w:bCs/>
          <w:sz w:val="22"/>
          <w:szCs w:val="22"/>
        </w:rPr>
        <w:t>Product</w:t>
      </w:r>
      <w:r w:rsidRPr="00F359F9">
        <w:rPr>
          <w:rFonts w:ascii="Garamond" w:hAnsi="Garamond"/>
          <w:b/>
          <w:bCs/>
          <w:sz w:val="22"/>
          <w:szCs w:val="22"/>
          <w:lang w:val="ru-RU"/>
        </w:rPr>
        <w:t xml:space="preserve"> </w:t>
      </w:r>
      <w:r w:rsidRPr="00F359F9">
        <w:rPr>
          <w:rFonts w:ascii="Garamond" w:hAnsi="Garamond"/>
          <w:b/>
          <w:bCs/>
          <w:sz w:val="22"/>
          <w:szCs w:val="22"/>
        </w:rPr>
        <w:t>Backlog</w:t>
      </w:r>
      <w:r w:rsidRPr="00F359F9">
        <w:rPr>
          <w:rFonts w:ascii="Garamond" w:hAnsi="Garamond"/>
          <w:b/>
          <w:bCs/>
          <w:sz w:val="22"/>
          <w:szCs w:val="22"/>
          <w:lang w:val="ru-RU"/>
        </w:rPr>
        <w:t xml:space="preserve"> </w:t>
      </w:r>
      <w:r w:rsidRPr="00F359F9">
        <w:rPr>
          <w:rFonts w:ascii="Garamond" w:hAnsi="Garamond"/>
          <w:b/>
          <w:bCs/>
          <w:sz w:val="22"/>
          <w:szCs w:val="22"/>
        </w:rPr>
        <w:t>Item</w:t>
      </w:r>
      <w:r w:rsidRPr="00F359F9">
        <w:rPr>
          <w:rFonts w:ascii="Garamond" w:hAnsi="Garamond"/>
          <w:b/>
          <w:bCs/>
          <w:sz w:val="22"/>
          <w:szCs w:val="22"/>
          <w:lang w:val="ru-RU"/>
        </w:rPr>
        <w:t>)</w:t>
      </w:r>
    </w:p>
    <w:p w14:paraId="0FAEB38F" w14:textId="523CB04B" w:rsidR="00F359F9" w:rsidRPr="0072504A" w:rsidRDefault="00F359F9">
      <w:pPr>
        <w:pStyle w:val="Default"/>
        <w:jc w:val="both"/>
        <w:rPr>
          <w:rFonts w:ascii="Garamond" w:hAnsi="Garamond"/>
          <w:sz w:val="22"/>
          <w:szCs w:val="22"/>
          <w:lang w:val="ru-RU"/>
        </w:rPr>
        <w:pPrChange w:id="173" w:author="Пользователь" w:date="2020-10-10T16:27:00Z">
          <w:pPr>
            <w:pStyle w:val="Default"/>
          </w:pPr>
        </w:pPrChange>
      </w:pPr>
      <w:r w:rsidRPr="0072504A">
        <w:rPr>
          <w:rFonts w:ascii="Garamond" w:hAnsi="Garamond"/>
          <w:sz w:val="22"/>
          <w:szCs w:val="22"/>
          <w:lang w:val="ru-RU"/>
        </w:rPr>
        <w:t>Функциональные, нефункциональные требования и задачи, оцененные, упорядоченные по степени важности для бизнеса и наличию зависимостей. Точность оценки зависит от приоритета и детализации элемента Бэклога Продукта, причем элементы с наивысшим приоритетом, которые могут быть выбраны в следующем Спринте, являются очень детальными и точными.</w:t>
      </w:r>
    </w:p>
    <w:sectPr w:rsidR="00F359F9" w:rsidRPr="0072504A">
      <w:headerReference w:type="even" r:id="rId46"/>
      <w:headerReference w:type="default" r:id="rId47"/>
      <w:footerReference w:type="even" r:id="rId48"/>
      <w:footerReference w:type="default" r:id="rId49"/>
      <w:headerReference w:type="first" r:id="rId50"/>
      <w:footerReference w:type="first" r:id="rId51"/>
      <w:pgSz w:w="11900" w:h="16840"/>
      <w:pgMar w:top="1584" w:right="1417" w:bottom="1584" w:left="1701" w:header="720" w:footer="1304"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9" w:author="Пользователь" w:date="2020-10-10T15:46:00Z" w:initials="П">
    <w:p w14:paraId="66157D02" w14:textId="3E6DDBDB" w:rsidR="00B83D06" w:rsidRPr="000B60A1" w:rsidRDefault="00B83D06">
      <w:pPr>
        <w:pStyle w:val="CommentText"/>
        <w:rPr>
          <w:lang w:val="ru-RU"/>
        </w:rPr>
      </w:pPr>
      <w:r>
        <w:rPr>
          <w:rStyle w:val="CommentReference"/>
        </w:rPr>
        <w:annotationRef/>
      </w:r>
      <w:r>
        <w:rPr>
          <w:lang w:val="ru-RU"/>
        </w:rPr>
        <w:t>Во избежание: «это … этой»</w:t>
      </w:r>
    </w:p>
  </w:comment>
  <w:comment w:id="109" w:author="Пользователь" w:date="2020-10-10T15:53:00Z" w:initials="П">
    <w:p w14:paraId="06CFCA5A" w14:textId="54D7A621" w:rsidR="00B83D06" w:rsidRPr="00F83BEB" w:rsidRDefault="00B83D06">
      <w:pPr>
        <w:pStyle w:val="CommentText"/>
        <w:rPr>
          <w:lang w:val="ru-RU"/>
        </w:rPr>
      </w:pPr>
      <w:r>
        <w:rPr>
          <w:rStyle w:val="CommentReference"/>
        </w:rPr>
        <w:annotationRef/>
      </w:r>
      <w:r>
        <w:rPr>
          <w:lang w:val="ru-RU"/>
        </w:rPr>
        <w:t xml:space="preserve">У нас в </w:t>
      </w:r>
      <w:r>
        <w:t>less</w:t>
      </w:r>
      <w:r>
        <w:rPr>
          <w:lang w:val="ru-RU"/>
        </w:rPr>
        <w:t>.</w:t>
      </w:r>
      <w:r>
        <w:t>works</w:t>
      </w:r>
      <w:r w:rsidRPr="00F83BEB">
        <w:rPr>
          <w:lang w:val="ru-RU"/>
        </w:rPr>
        <w:t xml:space="preserve"> </w:t>
      </w:r>
      <w:r>
        <w:rPr>
          <w:lang w:val="ru-RU"/>
        </w:rPr>
        <w:t>опечатка в окончании («начал</w:t>
      </w:r>
      <w:r w:rsidRPr="00F83BEB">
        <w:rPr>
          <w:b/>
          <w:bCs/>
          <w:i/>
          <w:iCs/>
          <w:lang w:val="ru-RU"/>
        </w:rPr>
        <w:t>А</w:t>
      </w:r>
      <w:r>
        <w:rPr>
          <w:lang w:val="ru-RU"/>
        </w:rPr>
        <w:t>»), нужно поправить.</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6157D02" w15:done="1"/>
  <w15:commentEx w15:paraId="06CFCA5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2C55BF" w16cex:dateUtc="2020-10-10T12:46:00Z"/>
  <w16cex:commentExtensible w16cex:durableId="232C575E" w16cex:dateUtc="2020-10-10T12: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6157D02" w16cid:durableId="232C55BF"/>
  <w16cid:commentId w16cid:paraId="06CFCA5A" w16cid:durableId="232C575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173DB1" w14:textId="77777777" w:rsidR="008142D6" w:rsidRDefault="008142D6">
      <w:r>
        <w:separator/>
      </w:r>
    </w:p>
  </w:endnote>
  <w:endnote w:type="continuationSeparator" w:id="0">
    <w:p w14:paraId="5EB8CD66" w14:textId="77777777" w:rsidR="008142D6" w:rsidRDefault="00814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Garamond">
    <w:panose1 w:val="02020404030301010803"/>
    <w:charset w:val="CC"/>
    <w:family w:val="roman"/>
    <w:pitch w:val="variable"/>
    <w:sig w:usb0="00000287" w:usb1="00000000" w:usb2="00000000" w:usb3="00000000" w:csb0="0000009F" w:csb1="00000000"/>
  </w:font>
  <w:font w:name="Century Schoolbook">
    <w:panose1 w:val="02040604050505020304"/>
    <w:charset w:val="CC"/>
    <w:family w:val="roman"/>
    <w:pitch w:val="variable"/>
    <w:sig w:usb0="00000287" w:usb1="00000000" w:usb2="00000000" w:usb3="00000000" w:csb0="0000009F" w:csb1="00000000"/>
  </w:font>
  <w:font w:name="Tahoma Bold">
    <w:altName w:val="Tahoma"/>
    <w:charset w:val="00"/>
    <w:family w:val="roman"/>
    <w:pitch w:val="default"/>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Helvetica Neue">
    <w:altName w:val="Arial"/>
    <w:charset w:val="00"/>
    <w:family w:val="auto"/>
    <w:pitch w:val="variable"/>
    <w:sig w:usb0="E50002FF" w:usb1="500079DB" w:usb2="00000010" w:usb3="00000000" w:csb0="00000001"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3886C" w14:textId="77777777" w:rsidR="00B83D06" w:rsidRDefault="00B83D06">
    <w:pPr>
      <w:pStyle w:val="FreeForm"/>
      <w:jc w:val="right"/>
    </w:pPr>
    <w:r>
      <w:fldChar w:fldCharType="begin"/>
    </w:r>
    <w:r>
      <w:instrText xml:space="preserve"> PAGE </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63F7C6" w14:textId="77777777" w:rsidR="00B83D06" w:rsidRDefault="00B83D06">
    <w:pPr>
      <w:pStyle w:val="FreeForm"/>
    </w:pPr>
    <w:r>
      <w:fldChar w:fldCharType="begin"/>
    </w:r>
    <w:r>
      <w:instrText xml:space="preserve"> 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53DFB" w14:textId="77777777" w:rsidR="00B83D06" w:rsidRDefault="00B83D06">
    <w:pPr>
      <w:pStyle w:val="FreeForm"/>
    </w:pPr>
    <w:r>
      <w:fldChar w:fldCharType="begin"/>
    </w:r>
    <w:r>
      <w:instrText xml:space="preserve"> PAGE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4793E35" w14:textId="77777777" w:rsidR="008142D6" w:rsidRDefault="008142D6">
      <w:r>
        <w:separator/>
      </w:r>
    </w:p>
  </w:footnote>
  <w:footnote w:type="continuationSeparator" w:id="0">
    <w:p w14:paraId="231350B9" w14:textId="77777777" w:rsidR="008142D6" w:rsidRDefault="008142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82B43" w14:textId="77777777" w:rsidR="00B83D06" w:rsidRDefault="00B83D06">
    <w:pPr>
      <w:pStyle w:val="FreeForm"/>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D403C1" w14:textId="77777777" w:rsidR="00B83D06" w:rsidRDefault="00B83D06">
    <w:pPr>
      <w:pStyle w:val="FreeForm"/>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71266D" w14:textId="77777777" w:rsidR="00B83D06" w:rsidRDefault="00B83D06">
    <w:pPr>
      <w:pStyle w:val="FreeForm"/>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013F98"/>
    <w:multiLevelType w:val="hybridMultilevel"/>
    <w:tmpl w:val="3CCA9AB8"/>
    <w:numStyleLink w:val="Bullet"/>
  </w:abstractNum>
  <w:abstractNum w:abstractNumId="1" w15:restartNumberingAfterBreak="0">
    <w:nsid w:val="298E5520"/>
    <w:multiLevelType w:val="hybridMultilevel"/>
    <w:tmpl w:val="B792E920"/>
    <w:numStyleLink w:val="List21"/>
  </w:abstractNum>
  <w:abstractNum w:abstractNumId="2" w15:restartNumberingAfterBreak="0">
    <w:nsid w:val="603A6866"/>
    <w:multiLevelType w:val="hybridMultilevel"/>
    <w:tmpl w:val="B792E920"/>
    <w:styleLink w:val="List21"/>
    <w:lvl w:ilvl="0" w:tplc="091833E6">
      <w:start w:val="1"/>
      <w:numFmt w:val="bullet"/>
      <w:lvlText w:val="·"/>
      <w:lvlJc w:val="left"/>
      <w:pPr>
        <w:ind w:left="68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6EE4BFB8">
      <w:start w:val="1"/>
      <w:numFmt w:val="bullet"/>
      <w:lvlText w:val="·"/>
      <w:lvlJc w:val="left"/>
      <w:pPr>
        <w:ind w:left="104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908CE692">
      <w:start w:val="1"/>
      <w:numFmt w:val="bullet"/>
      <w:lvlText w:val="·"/>
      <w:lvlJc w:val="left"/>
      <w:pPr>
        <w:ind w:left="176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F67C74EE">
      <w:start w:val="1"/>
      <w:numFmt w:val="bullet"/>
      <w:lvlText w:val="·"/>
      <w:lvlJc w:val="left"/>
      <w:pPr>
        <w:ind w:left="248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4F0271F6">
      <w:start w:val="1"/>
      <w:numFmt w:val="bullet"/>
      <w:lvlText w:val="·"/>
      <w:lvlJc w:val="left"/>
      <w:pPr>
        <w:ind w:left="320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5A1070EA">
      <w:start w:val="1"/>
      <w:numFmt w:val="bullet"/>
      <w:lvlText w:val="·"/>
      <w:lvlJc w:val="left"/>
      <w:pPr>
        <w:ind w:left="392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46BC2F56">
      <w:start w:val="1"/>
      <w:numFmt w:val="bullet"/>
      <w:lvlText w:val="·"/>
      <w:lvlJc w:val="left"/>
      <w:pPr>
        <w:ind w:left="464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8340B01E">
      <w:start w:val="1"/>
      <w:numFmt w:val="bullet"/>
      <w:lvlText w:val="·"/>
      <w:lvlJc w:val="left"/>
      <w:pPr>
        <w:ind w:left="536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2662D072">
      <w:start w:val="1"/>
      <w:numFmt w:val="bullet"/>
      <w:lvlText w:val="·"/>
      <w:lvlJc w:val="left"/>
      <w:pPr>
        <w:ind w:left="608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 w15:restartNumberingAfterBreak="0">
    <w:nsid w:val="7E1E0B92"/>
    <w:multiLevelType w:val="hybridMultilevel"/>
    <w:tmpl w:val="3CCA9AB8"/>
    <w:styleLink w:val="Bullet"/>
    <w:lvl w:ilvl="0" w:tplc="036CAA9E">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F3383CFC">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FABCA23C">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5AE8E4FC">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5058BFD8">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466C2138">
      <w:start w:val="1"/>
      <w:numFmt w:val="bullet"/>
      <w:lvlText w:val="•"/>
      <w:lvlJc w:val="left"/>
      <w:pPr>
        <w:ind w:left="19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D222FFA6">
      <w:start w:val="1"/>
      <w:numFmt w:val="bullet"/>
      <w:lvlText w:val="•"/>
      <w:lvlJc w:val="left"/>
      <w:pPr>
        <w:ind w:left="234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3EDAC27C">
      <w:start w:val="1"/>
      <w:numFmt w:val="bullet"/>
      <w:lvlText w:val="•"/>
      <w:lvlJc w:val="left"/>
      <w:pPr>
        <w:ind w:left="270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C85E34F8">
      <w:start w:val="1"/>
      <w:numFmt w:val="bullet"/>
      <w:lvlText w:val="•"/>
      <w:lvlJc w:val="left"/>
      <w:pPr>
        <w:ind w:left="3060" w:hanging="180"/>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2"/>
  </w:num>
  <w:num w:numId="2">
    <w:abstractNumId w:val="1"/>
  </w:num>
  <w:num w:numId="3">
    <w:abstractNumId w:val="3"/>
  </w:num>
  <w:num w:numId="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Krotov Aretm">
    <w15:presenceInfo w15:providerId="None" w15:userId="Krotov Aretm"/>
  </w15:person>
  <w15:person w15:author="Пользователь">
    <w15:presenceInfo w15:providerId="AD" w15:userId="S::r.lapaev@rhrnonline.onmicrosoft.com::15f16321-b928-436e-be70-2366b0ac012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isplayBackgroundShape/>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A57"/>
    <w:rsid w:val="00034212"/>
    <w:rsid w:val="000436A5"/>
    <w:rsid w:val="000B60A1"/>
    <w:rsid w:val="00165F3A"/>
    <w:rsid w:val="00183A57"/>
    <w:rsid w:val="00185037"/>
    <w:rsid w:val="00187BFA"/>
    <w:rsid w:val="001A6A60"/>
    <w:rsid w:val="001C3586"/>
    <w:rsid w:val="001E5C75"/>
    <w:rsid w:val="00242A29"/>
    <w:rsid w:val="00294D5E"/>
    <w:rsid w:val="00323EE5"/>
    <w:rsid w:val="00345564"/>
    <w:rsid w:val="00366E57"/>
    <w:rsid w:val="00367229"/>
    <w:rsid w:val="003E2AE0"/>
    <w:rsid w:val="004878CB"/>
    <w:rsid w:val="004A54F9"/>
    <w:rsid w:val="004D7D21"/>
    <w:rsid w:val="00602CC5"/>
    <w:rsid w:val="006064B0"/>
    <w:rsid w:val="00607FEA"/>
    <w:rsid w:val="006144CB"/>
    <w:rsid w:val="0065592F"/>
    <w:rsid w:val="00685A44"/>
    <w:rsid w:val="006B27F5"/>
    <w:rsid w:val="0072504A"/>
    <w:rsid w:val="0076622F"/>
    <w:rsid w:val="00791920"/>
    <w:rsid w:val="007D207E"/>
    <w:rsid w:val="008142D6"/>
    <w:rsid w:val="008424E7"/>
    <w:rsid w:val="00862191"/>
    <w:rsid w:val="0089177A"/>
    <w:rsid w:val="008A5E29"/>
    <w:rsid w:val="008B0FA7"/>
    <w:rsid w:val="008C67D1"/>
    <w:rsid w:val="00923EE5"/>
    <w:rsid w:val="00947DAF"/>
    <w:rsid w:val="00974176"/>
    <w:rsid w:val="009E3BEE"/>
    <w:rsid w:val="00A0163A"/>
    <w:rsid w:val="00A50C5E"/>
    <w:rsid w:val="00A6084A"/>
    <w:rsid w:val="00AB6C00"/>
    <w:rsid w:val="00AC0E5E"/>
    <w:rsid w:val="00AC4C17"/>
    <w:rsid w:val="00B377C2"/>
    <w:rsid w:val="00B46399"/>
    <w:rsid w:val="00B66FF6"/>
    <w:rsid w:val="00B80042"/>
    <w:rsid w:val="00B83D06"/>
    <w:rsid w:val="00B847C0"/>
    <w:rsid w:val="00BD4E95"/>
    <w:rsid w:val="00BD6D2C"/>
    <w:rsid w:val="00C2155F"/>
    <w:rsid w:val="00C32E28"/>
    <w:rsid w:val="00C335C4"/>
    <w:rsid w:val="00C60FE9"/>
    <w:rsid w:val="00CB2F19"/>
    <w:rsid w:val="00CF090F"/>
    <w:rsid w:val="00D016D8"/>
    <w:rsid w:val="00D20FE6"/>
    <w:rsid w:val="00D2361F"/>
    <w:rsid w:val="00D53711"/>
    <w:rsid w:val="00D6145B"/>
    <w:rsid w:val="00DE77F2"/>
    <w:rsid w:val="00DF69C9"/>
    <w:rsid w:val="00E234F9"/>
    <w:rsid w:val="00E3629C"/>
    <w:rsid w:val="00E40F72"/>
    <w:rsid w:val="00E625A8"/>
    <w:rsid w:val="00E95591"/>
    <w:rsid w:val="00EB06D6"/>
    <w:rsid w:val="00EB2EE3"/>
    <w:rsid w:val="00F16BB6"/>
    <w:rsid w:val="00F359F9"/>
    <w:rsid w:val="00F60C52"/>
    <w:rsid w:val="00F83BEB"/>
    <w:rsid w:val="00F933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67D16"/>
  <w15:docId w15:val="{C425A386-603A-44D7-AE2A-B78EC6BE8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next w:val="Textbody"/>
    <w:uiPriority w:val="9"/>
    <w:qFormat/>
    <w:pPr>
      <w:keepNext/>
      <w:tabs>
        <w:tab w:val="left" w:pos="0"/>
      </w:tabs>
      <w:suppressAutoHyphens/>
      <w:spacing w:before="240" w:after="120"/>
      <w:outlineLvl w:val="0"/>
    </w:pPr>
    <w:rPr>
      <w:rFonts w:ascii="Garamond" w:hAnsi="Garamond" w:cs="Arial Unicode MS"/>
      <w:b/>
      <w:bCs/>
      <w:color w:val="000000"/>
      <w:sz w:val="36"/>
      <w:szCs w:val="36"/>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FreeForm">
    <w:name w:val="Free Form"/>
    <w:rPr>
      <w:rFonts w:cs="Arial Unicode MS"/>
      <w:color w:val="000000"/>
      <w14:textOutline w14:w="0" w14:cap="flat" w14:cmpd="sng" w14:algn="ctr">
        <w14:noFill/>
        <w14:prstDash w14:val="solid"/>
        <w14:bevel/>
      </w14:textOutline>
    </w:rPr>
  </w:style>
  <w:style w:type="paragraph" w:customStyle="1" w:styleId="Default">
    <w:name w:val="Default"/>
    <w:pPr>
      <w:suppressAutoHyphens/>
    </w:pPr>
    <w:rPr>
      <w:rFonts w:cs="Arial Unicode MS"/>
      <w:color w:val="000000"/>
      <w14:textOutline w14:w="0" w14:cap="flat" w14:cmpd="sng" w14:algn="ctr">
        <w14:noFill/>
        <w14:prstDash w14:val="solid"/>
        <w14:bevel/>
      </w14:textOutline>
    </w:rPr>
  </w:style>
  <w:style w:type="character" w:customStyle="1" w:styleId="Link">
    <w:name w:val="Link"/>
    <w:rPr>
      <w:outline w:val="0"/>
      <w:color w:val="000099"/>
      <w:u w:val="single"/>
    </w:rPr>
  </w:style>
  <w:style w:type="character" w:customStyle="1" w:styleId="Hyperlink0">
    <w:name w:val="Hyperlink.0"/>
    <w:basedOn w:val="Link"/>
    <w:rPr>
      <w:rFonts w:ascii="Garamond" w:eastAsia="Garamond" w:hAnsi="Garamond" w:cs="Garamond"/>
      <w:outline w:val="0"/>
      <w:color w:val="021EAA"/>
      <w:sz w:val="22"/>
      <w:szCs w:val="22"/>
      <w:u w:val="single"/>
    </w:rPr>
  </w:style>
  <w:style w:type="character" w:customStyle="1" w:styleId="Hyperlink1">
    <w:name w:val="Hyperlink.1"/>
    <w:basedOn w:val="Link"/>
    <w:rPr>
      <w:outline w:val="0"/>
      <w:color w:val="021EAA"/>
      <w:u w:val="single"/>
    </w:rPr>
  </w:style>
  <w:style w:type="paragraph" w:customStyle="1" w:styleId="Textbody">
    <w:name w:val="Text body"/>
    <w:pPr>
      <w:suppressAutoHyphens/>
      <w:spacing w:after="120"/>
    </w:pPr>
    <w:rPr>
      <w:rFonts w:cs="Arial Unicode MS"/>
      <w:color w:val="000000"/>
      <w14:textOutline w14:w="0" w14:cap="flat" w14:cmpd="sng" w14:algn="ctr">
        <w14:noFill/>
        <w14:prstDash w14:val="solid"/>
        <w14:bevel/>
      </w14:textOutline>
    </w:rPr>
  </w:style>
  <w:style w:type="character" w:customStyle="1" w:styleId="Hyperlink2">
    <w:name w:val="Hyperlink.2"/>
    <w:basedOn w:val="Link"/>
    <w:rPr>
      <w:rFonts w:ascii="Garamond" w:eastAsia="Garamond" w:hAnsi="Garamond" w:cs="Garamond"/>
      <w:outline w:val="0"/>
      <w:color w:val="000000"/>
      <w:sz w:val="22"/>
      <w:szCs w:val="22"/>
      <w:u w:val="none"/>
    </w:rPr>
  </w:style>
  <w:style w:type="paragraph" w:styleId="Caption">
    <w:name w:val="caption"/>
    <w:pPr>
      <w:suppressAutoHyphens/>
      <w:spacing w:before="120" w:after="120"/>
    </w:pPr>
    <w:rPr>
      <w:rFonts w:ascii="Garamond" w:eastAsia="Garamond" w:hAnsi="Garamond" w:cs="Garamond"/>
      <w:i/>
      <w:iCs/>
      <w:color w:val="000000"/>
      <w:sz w:val="22"/>
      <w:szCs w:val="22"/>
      <w14:textOutline w14:w="0" w14:cap="flat" w14:cmpd="sng" w14:algn="ctr">
        <w14:noFill/>
        <w14:prstDash w14:val="solid"/>
        <w14:bevel/>
      </w14:textOutline>
    </w:rPr>
  </w:style>
  <w:style w:type="numbering" w:customStyle="1" w:styleId="List21">
    <w:name w:val="List 21"/>
    <w:pPr>
      <w:numPr>
        <w:numId w:val="1"/>
      </w:numPr>
    </w:pPr>
  </w:style>
  <w:style w:type="paragraph" w:styleId="ListParagraph">
    <w:name w:val="List Paragraph"/>
    <w:pPr>
      <w:ind w:left="720"/>
    </w:pPr>
    <w:rPr>
      <w:rFonts w:cs="Arial Unicode MS"/>
      <w:color w:val="000000"/>
      <w14:textOutline w14:w="0" w14:cap="flat" w14:cmpd="sng" w14:algn="ctr">
        <w14:noFill/>
        <w14:prstDash w14:val="solid"/>
        <w14:bevel/>
      </w14:textOutline>
    </w:rPr>
  </w:style>
  <w:style w:type="numbering" w:customStyle="1" w:styleId="Bullet">
    <w:name w:val="Bullet"/>
    <w:pPr>
      <w:numPr>
        <w:numId w:val="3"/>
      </w:numPr>
    </w:pPr>
  </w:style>
  <w:style w:type="character" w:styleId="UnresolvedMention">
    <w:name w:val="Unresolved Mention"/>
    <w:basedOn w:val="DefaultParagraphFont"/>
    <w:uiPriority w:val="99"/>
    <w:semiHidden/>
    <w:unhideWhenUsed/>
    <w:rsid w:val="00242A29"/>
    <w:rPr>
      <w:color w:val="605E5C"/>
      <w:shd w:val="clear" w:color="auto" w:fill="E1DFDD"/>
    </w:rPr>
  </w:style>
  <w:style w:type="paragraph" w:styleId="NormalWeb">
    <w:name w:val="Normal (Web)"/>
    <w:basedOn w:val="Normal"/>
    <w:uiPriority w:val="99"/>
    <w:semiHidden/>
    <w:unhideWhenUsed/>
    <w:rsid w:val="00B377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 w:type="paragraph" w:styleId="BalloonText">
    <w:name w:val="Balloon Text"/>
    <w:basedOn w:val="Normal"/>
    <w:link w:val="BalloonTextChar"/>
    <w:uiPriority w:val="99"/>
    <w:semiHidden/>
    <w:unhideWhenUsed/>
    <w:rsid w:val="001E5C75"/>
    <w:rPr>
      <w:sz w:val="18"/>
      <w:szCs w:val="18"/>
    </w:rPr>
  </w:style>
  <w:style w:type="character" w:customStyle="1" w:styleId="BalloonTextChar">
    <w:name w:val="Balloon Text Char"/>
    <w:basedOn w:val="DefaultParagraphFont"/>
    <w:link w:val="BalloonText"/>
    <w:uiPriority w:val="99"/>
    <w:semiHidden/>
    <w:rsid w:val="001E5C75"/>
    <w:rPr>
      <w:sz w:val="18"/>
      <w:szCs w:val="18"/>
    </w:rPr>
  </w:style>
  <w:style w:type="character" w:styleId="CommentReference">
    <w:name w:val="annotation reference"/>
    <w:basedOn w:val="DefaultParagraphFont"/>
    <w:uiPriority w:val="99"/>
    <w:semiHidden/>
    <w:unhideWhenUsed/>
    <w:rsid w:val="00EB06D6"/>
    <w:rPr>
      <w:sz w:val="16"/>
      <w:szCs w:val="16"/>
    </w:rPr>
  </w:style>
  <w:style w:type="paragraph" w:styleId="CommentText">
    <w:name w:val="annotation text"/>
    <w:basedOn w:val="Normal"/>
    <w:link w:val="CommentTextChar"/>
    <w:uiPriority w:val="99"/>
    <w:semiHidden/>
    <w:unhideWhenUsed/>
    <w:rsid w:val="00EB06D6"/>
    <w:rPr>
      <w:sz w:val="20"/>
      <w:szCs w:val="20"/>
    </w:rPr>
  </w:style>
  <w:style w:type="character" w:customStyle="1" w:styleId="CommentTextChar">
    <w:name w:val="Comment Text Char"/>
    <w:basedOn w:val="DefaultParagraphFont"/>
    <w:link w:val="CommentText"/>
    <w:uiPriority w:val="99"/>
    <w:semiHidden/>
    <w:rsid w:val="00EB06D6"/>
  </w:style>
  <w:style w:type="paragraph" w:styleId="CommentSubject">
    <w:name w:val="annotation subject"/>
    <w:basedOn w:val="CommentText"/>
    <w:next w:val="CommentText"/>
    <w:link w:val="CommentSubjectChar"/>
    <w:uiPriority w:val="99"/>
    <w:semiHidden/>
    <w:unhideWhenUsed/>
    <w:rsid w:val="00EB06D6"/>
    <w:rPr>
      <w:b/>
      <w:bCs/>
    </w:rPr>
  </w:style>
  <w:style w:type="character" w:customStyle="1" w:styleId="CommentSubjectChar">
    <w:name w:val="Comment Subject Char"/>
    <w:basedOn w:val="CommentTextChar"/>
    <w:link w:val="CommentSubject"/>
    <w:uiPriority w:val="99"/>
    <w:semiHidden/>
    <w:rsid w:val="00EB06D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42580">
      <w:bodyDiv w:val="1"/>
      <w:marLeft w:val="0"/>
      <w:marRight w:val="0"/>
      <w:marTop w:val="0"/>
      <w:marBottom w:val="0"/>
      <w:divBdr>
        <w:top w:val="none" w:sz="0" w:space="0" w:color="auto"/>
        <w:left w:val="none" w:sz="0" w:space="0" w:color="auto"/>
        <w:bottom w:val="none" w:sz="0" w:space="0" w:color="auto"/>
        <w:right w:val="none" w:sz="0" w:space="0" w:color="auto"/>
      </w:divBdr>
    </w:div>
    <w:div w:id="14161114">
      <w:bodyDiv w:val="1"/>
      <w:marLeft w:val="0"/>
      <w:marRight w:val="0"/>
      <w:marTop w:val="0"/>
      <w:marBottom w:val="0"/>
      <w:divBdr>
        <w:top w:val="none" w:sz="0" w:space="0" w:color="auto"/>
        <w:left w:val="none" w:sz="0" w:space="0" w:color="auto"/>
        <w:bottom w:val="none" w:sz="0" w:space="0" w:color="auto"/>
        <w:right w:val="none" w:sz="0" w:space="0" w:color="auto"/>
      </w:divBdr>
    </w:div>
    <w:div w:id="19819428">
      <w:bodyDiv w:val="1"/>
      <w:marLeft w:val="0"/>
      <w:marRight w:val="0"/>
      <w:marTop w:val="0"/>
      <w:marBottom w:val="0"/>
      <w:divBdr>
        <w:top w:val="none" w:sz="0" w:space="0" w:color="auto"/>
        <w:left w:val="none" w:sz="0" w:space="0" w:color="auto"/>
        <w:bottom w:val="none" w:sz="0" w:space="0" w:color="auto"/>
        <w:right w:val="none" w:sz="0" w:space="0" w:color="auto"/>
      </w:divBdr>
    </w:div>
    <w:div w:id="22364937">
      <w:bodyDiv w:val="1"/>
      <w:marLeft w:val="0"/>
      <w:marRight w:val="0"/>
      <w:marTop w:val="0"/>
      <w:marBottom w:val="0"/>
      <w:divBdr>
        <w:top w:val="none" w:sz="0" w:space="0" w:color="auto"/>
        <w:left w:val="none" w:sz="0" w:space="0" w:color="auto"/>
        <w:bottom w:val="none" w:sz="0" w:space="0" w:color="auto"/>
        <w:right w:val="none" w:sz="0" w:space="0" w:color="auto"/>
      </w:divBdr>
    </w:div>
    <w:div w:id="23943292">
      <w:bodyDiv w:val="1"/>
      <w:marLeft w:val="0"/>
      <w:marRight w:val="0"/>
      <w:marTop w:val="0"/>
      <w:marBottom w:val="0"/>
      <w:divBdr>
        <w:top w:val="none" w:sz="0" w:space="0" w:color="auto"/>
        <w:left w:val="none" w:sz="0" w:space="0" w:color="auto"/>
        <w:bottom w:val="none" w:sz="0" w:space="0" w:color="auto"/>
        <w:right w:val="none" w:sz="0" w:space="0" w:color="auto"/>
      </w:divBdr>
    </w:div>
    <w:div w:id="30882160">
      <w:bodyDiv w:val="1"/>
      <w:marLeft w:val="0"/>
      <w:marRight w:val="0"/>
      <w:marTop w:val="0"/>
      <w:marBottom w:val="0"/>
      <w:divBdr>
        <w:top w:val="none" w:sz="0" w:space="0" w:color="auto"/>
        <w:left w:val="none" w:sz="0" w:space="0" w:color="auto"/>
        <w:bottom w:val="none" w:sz="0" w:space="0" w:color="auto"/>
        <w:right w:val="none" w:sz="0" w:space="0" w:color="auto"/>
      </w:divBdr>
    </w:div>
    <w:div w:id="47731159">
      <w:bodyDiv w:val="1"/>
      <w:marLeft w:val="0"/>
      <w:marRight w:val="0"/>
      <w:marTop w:val="0"/>
      <w:marBottom w:val="0"/>
      <w:divBdr>
        <w:top w:val="none" w:sz="0" w:space="0" w:color="auto"/>
        <w:left w:val="none" w:sz="0" w:space="0" w:color="auto"/>
        <w:bottom w:val="none" w:sz="0" w:space="0" w:color="auto"/>
        <w:right w:val="none" w:sz="0" w:space="0" w:color="auto"/>
      </w:divBdr>
    </w:div>
    <w:div w:id="61953807">
      <w:bodyDiv w:val="1"/>
      <w:marLeft w:val="0"/>
      <w:marRight w:val="0"/>
      <w:marTop w:val="0"/>
      <w:marBottom w:val="0"/>
      <w:divBdr>
        <w:top w:val="none" w:sz="0" w:space="0" w:color="auto"/>
        <w:left w:val="none" w:sz="0" w:space="0" w:color="auto"/>
        <w:bottom w:val="none" w:sz="0" w:space="0" w:color="auto"/>
        <w:right w:val="none" w:sz="0" w:space="0" w:color="auto"/>
      </w:divBdr>
    </w:div>
    <w:div w:id="62918068">
      <w:bodyDiv w:val="1"/>
      <w:marLeft w:val="0"/>
      <w:marRight w:val="0"/>
      <w:marTop w:val="0"/>
      <w:marBottom w:val="0"/>
      <w:divBdr>
        <w:top w:val="none" w:sz="0" w:space="0" w:color="auto"/>
        <w:left w:val="none" w:sz="0" w:space="0" w:color="auto"/>
        <w:bottom w:val="none" w:sz="0" w:space="0" w:color="auto"/>
        <w:right w:val="none" w:sz="0" w:space="0" w:color="auto"/>
      </w:divBdr>
    </w:div>
    <w:div w:id="72633010">
      <w:bodyDiv w:val="1"/>
      <w:marLeft w:val="0"/>
      <w:marRight w:val="0"/>
      <w:marTop w:val="0"/>
      <w:marBottom w:val="0"/>
      <w:divBdr>
        <w:top w:val="none" w:sz="0" w:space="0" w:color="auto"/>
        <w:left w:val="none" w:sz="0" w:space="0" w:color="auto"/>
        <w:bottom w:val="none" w:sz="0" w:space="0" w:color="auto"/>
        <w:right w:val="none" w:sz="0" w:space="0" w:color="auto"/>
      </w:divBdr>
    </w:div>
    <w:div w:id="73938507">
      <w:bodyDiv w:val="1"/>
      <w:marLeft w:val="0"/>
      <w:marRight w:val="0"/>
      <w:marTop w:val="0"/>
      <w:marBottom w:val="0"/>
      <w:divBdr>
        <w:top w:val="none" w:sz="0" w:space="0" w:color="auto"/>
        <w:left w:val="none" w:sz="0" w:space="0" w:color="auto"/>
        <w:bottom w:val="none" w:sz="0" w:space="0" w:color="auto"/>
        <w:right w:val="none" w:sz="0" w:space="0" w:color="auto"/>
      </w:divBdr>
    </w:div>
    <w:div w:id="119765761">
      <w:bodyDiv w:val="1"/>
      <w:marLeft w:val="0"/>
      <w:marRight w:val="0"/>
      <w:marTop w:val="0"/>
      <w:marBottom w:val="0"/>
      <w:divBdr>
        <w:top w:val="none" w:sz="0" w:space="0" w:color="auto"/>
        <w:left w:val="none" w:sz="0" w:space="0" w:color="auto"/>
        <w:bottom w:val="none" w:sz="0" w:space="0" w:color="auto"/>
        <w:right w:val="none" w:sz="0" w:space="0" w:color="auto"/>
      </w:divBdr>
    </w:div>
    <w:div w:id="127624404">
      <w:bodyDiv w:val="1"/>
      <w:marLeft w:val="0"/>
      <w:marRight w:val="0"/>
      <w:marTop w:val="0"/>
      <w:marBottom w:val="0"/>
      <w:divBdr>
        <w:top w:val="none" w:sz="0" w:space="0" w:color="auto"/>
        <w:left w:val="none" w:sz="0" w:space="0" w:color="auto"/>
        <w:bottom w:val="none" w:sz="0" w:space="0" w:color="auto"/>
        <w:right w:val="none" w:sz="0" w:space="0" w:color="auto"/>
      </w:divBdr>
    </w:div>
    <w:div w:id="155844619">
      <w:bodyDiv w:val="1"/>
      <w:marLeft w:val="0"/>
      <w:marRight w:val="0"/>
      <w:marTop w:val="0"/>
      <w:marBottom w:val="0"/>
      <w:divBdr>
        <w:top w:val="none" w:sz="0" w:space="0" w:color="auto"/>
        <w:left w:val="none" w:sz="0" w:space="0" w:color="auto"/>
        <w:bottom w:val="none" w:sz="0" w:space="0" w:color="auto"/>
        <w:right w:val="none" w:sz="0" w:space="0" w:color="auto"/>
      </w:divBdr>
    </w:div>
    <w:div w:id="196553690">
      <w:bodyDiv w:val="1"/>
      <w:marLeft w:val="0"/>
      <w:marRight w:val="0"/>
      <w:marTop w:val="0"/>
      <w:marBottom w:val="0"/>
      <w:divBdr>
        <w:top w:val="none" w:sz="0" w:space="0" w:color="auto"/>
        <w:left w:val="none" w:sz="0" w:space="0" w:color="auto"/>
        <w:bottom w:val="none" w:sz="0" w:space="0" w:color="auto"/>
        <w:right w:val="none" w:sz="0" w:space="0" w:color="auto"/>
      </w:divBdr>
    </w:div>
    <w:div w:id="199325281">
      <w:bodyDiv w:val="1"/>
      <w:marLeft w:val="0"/>
      <w:marRight w:val="0"/>
      <w:marTop w:val="0"/>
      <w:marBottom w:val="0"/>
      <w:divBdr>
        <w:top w:val="none" w:sz="0" w:space="0" w:color="auto"/>
        <w:left w:val="none" w:sz="0" w:space="0" w:color="auto"/>
        <w:bottom w:val="none" w:sz="0" w:space="0" w:color="auto"/>
        <w:right w:val="none" w:sz="0" w:space="0" w:color="auto"/>
      </w:divBdr>
    </w:div>
    <w:div w:id="199979158">
      <w:bodyDiv w:val="1"/>
      <w:marLeft w:val="0"/>
      <w:marRight w:val="0"/>
      <w:marTop w:val="0"/>
      <w:marBottom w:val="0"/>
      <w:divBdr>
        <w:top w:val="none" w:sz="0" w:space="0" w:color="auto"/>
        <w:left w:val="none" w:sz="0" w:space="0" w:color="auto"/>
        <w:bottom w:val="none" w:sz="0" w:space="0" w:color="auto"/>
        <w:right w:val="none" w:sz="0" w:space="0" w:color="auto"/>
      </w:divBdr>
    </w:div>
    <w:div w:id="222183323">
      <w:bodyDiv w:val="1"/>
      <w:marLeft w:val="0"/>
      <w:marRight w:val="0"/>
      <w:marTop w:val="0"/>
      <w:marBottom w:val="0"/>
      <w:divBdr>
        <w:top w:val="none" w:sz="0" w:space="0" w:color="auto"/>
        <w:left w:val="none" w:sz="0" w:space="0" w:color="auto"/>
        <w:bottom w:val="none" w:sz="0" w:space="0" w:color="auto"/>
        <w:right w:val="none" w:sz="0" w:space="0" w:color="auto"/>
      </w:divBdr>
    </w:div>
    <w:div w:id="230117912">
      <w:bodyDiv w:val="1"/>
      <w:marLeft w:val="0"/>
      <w:marRight w:val="0"/>
      <w:marTop w:val="0"/>
      <w:marBottom w:val="0"/>
      <w:divBdr>
        <w:top w:val="none" w:sz="0" w:space="0" w:color="auto"/>
        <w:left w:val="none" w:sz="0" w:space="0" w:color="auto"/>
        <w:bottom w:val="none" w:sz="0" w:space="0" w:color="auto"/>
        <w:right w:val="none" w:sz="0" w:space="0" w:color="auto"/>
      </w:divBdr>
    </w:div>
    <w:div w:id="234366210">
      <w:bodyDiv w:val="1"/>
      <w:marLeft w:val="0"/>
      <w:marRight w:val="0"/>
      <w:marTop w:val="0"/>
      <w:marBottom w:val="0"/>
      <w:divBdr>
        <w:top w:val="none" w:sz="0" w:space="0" w:color="auto"/>
        <w:left w:val="none" w:sz="0" w:space="0" w:color="auto"/>
        <w:bottom w:val="none" w:sz="0" w:space="0" w:color="auto"/>
        <w:right w:val="none" w:sz="0" w:space="0" w:color="auto"/>
      </w:divBdr>
    </w:div>
    <w:div w:id="247622983">
      <w:bodyDiv w:val="1"/>
      <w:marLeft w:val="0"/>
      <w:marRight w:val="0"/>
      <w:marTop w:val="0"/>
      <w:marBottom w:val="0"/>
      <w:divBdr>
        <w:top w:val="none" w:sz="0" w:space="0" w:color="auto"/>
        <w:left w:val="none" w:sz="0" w:space="0" w:color="auto"/>
        <w:bottom w:val="none" w:sz="0" w:space="0" w:color="auto"/>
        <w:right w:val="none" w:sz="0" w:space="0" w:color="auto"/>
      </w:divBdr>
    </w:div>
    <w:div w:id="270554451">
      <w:bodyDiv w:val="1"/>
      <w:marLeft w:val="0"/>
      <w:marRight w:val="0"/>
      <w:marTop w:val="0"/>
      <w:marBottom w:val="0"/>
      <w:divBdr>
        <w:top w:val="none" w:sz="0" w:space="0" w:color="auto"/>
        <w:left w:val="none" w:sz="0" w:space="0" w:color="auto"/>
        <w:bottom w:val="none" w:sz="0" w:space="0" w:color="auto"/>
        <w:right w:val="none" w:sz="0" w:space="0" w:color="auto"/>
      </w:divBdr>
    </w:div>
    <w:div w:id="303704392">
      <w:bodyDiv w:val="1"/>
      <w:marLeft w:val="0"/>
      <w:marRight w:val="0"/>
      <w:marTop w:val="0"/>
      <w:marBottom w:val="0"/>
      <w:divBdr>
        <w:top w:val="none" w:sz="0" w:space="0" w:color="auto"/>
        <w:left w:val="none" w:sz="0" w:space="0" w:color="auto"/>
        <w:bottom w:val="none" w:sz="0" w:space="0" w:color="auto"/>
        <w:right w:val="none" w:sz="0" w:space="0" w:color="auto"/>
      </w:divBdr>
    </w:div>
    <w:div w:id="304548128">
      <w:bodyDiv w:val="1"/>
      <w:marLeft w:val="0"/>
      <w:marRight w:val="0"/>
      <w:marTop w:val="0"/>
      <w:marBottom w:val="0"/>
      <w:divBdr>
        <w:top w:val="none" w:sz="0" w:space="0" w:color="auto"/>
        <w:left w:val="none" w:sz="0" w:space="0" w:color="auto"/>
        <w:bottom w:val="none" w:sz="0" w:space="0" w:color="auto"/>
        <w:right w:val="none" w:sz="0" w:space="0" w:color="auto"/>
      </w:divBdr>
    </w:div>
    <w:div w:id="308898040">
      <w:bodyDiv w:val="1"/>
      <w:marLeft w:val="0"/>
      <w:marRight w:val="0"/>
      <w:marTop w:val="0"/>
      <w:marBottom w:val="0"/>
      <w:divBdr>
        <w:top w:val="none" w:sz="0" w:space="0" w:color="auto"/>
        <w:left w:val="none" w:sz="0" w:space="0" w:color="auto"/>
        <w:bottom w:val="none" w:sz="0" w:space="0" w:color="auto"/>
        <w:right w:val="none" w:sz="0" w:space="0" w:color="auto"/>
      </w:divBdr>
    </w:div>
    <w:div w:id="311183321">
      <w:bodyDiv w:val="1"/>
      <w:marLeft w:val="0"/>
      <w:marRight w:val="0"/>
      <w:marTop w:val="0"/>
      <w:marBottom w:val="0"/>
      <w:divBdr>
        <w:top w:val="none" w:sz="0" w:space="0" w:color="auto"/>
        <w:left w:val="none" w:sz="0" w:space="0" w:color="auto"/>
        <w:bottom w:val="none" w:sz="0" w:space="0" w:color="auto"/>
        <w:right w:val="none" w:sz="0" w:space="0" w:color="auto"/>
      </w:divBdr>
    </w:div>
    <w:div w:id="321085479">
      <w:bodyDiv w:val="1"/>
      <w:marLeft w:val="0"/>
      <w:marRight w:val="0"/>
      <w:marTop w:val="0"/>
      <w:marBottom w:val="0"/>
      <w:divBdr>
        <w:top w:val="none" w:sz="0" w:space="0" w:color="auto"/>
        <w:left w:val="none" w:sz="0" w:space="0" w:color="auto"/>
        <w:bottom w:val="none" w:sz="0" w:space="0" w:color="auto"/>
        <w:right w:val="none" w:sz="0" w:space="0" w:color="auto"/>
      </w:divBdr>
    </w:div>
    <w:div w:id="323361016">
      <w:bodyDiv w:val="1"/>
      <w:marLeft w:val="0"/>
      <w:marRight w:val="0"/>
      <w:marTop w:val="0"/>
      <w:marBottom w:val="0"/>
      <w:divBdr>
        <w:top w:val="none" w:sz="0" w:space="0" w:color="auto"/>
        <w:left w:val="none" w:sz="0" w:space="0" w:color="auto"/>
        <w:bottom w:val="none" w:sz="0" w:space="0" w:color="auto"/>
        <w:right w:val="none" w:sz="0" w:space="0" w:color="auto"/>
      </w:divBdr>
    </w:div>
    <w:div w:id="372468042">
      <w:bodyDiv w:val="1"/>
      <w:marLeft w:val="0"/>
      <w:marRight w:val="0"/>
      <w:marTop w:val="0"/>
      <w:marBottom w:val="0"/>
      <w:divBdr>
        <w:top w:val="none" w:sz="0" w:space="0" w:color="auto"/>
        <w:left w:val="none" w:sz="0" w:space="0" w:color="auto"/>
        <w:bottom w:val="none" w:sz="0" w:space="0" w:color="auto"/>
        <w:right w:val="none" w:sz="0" w:space="0" w:color="auto"/>
      </w:divBdr>
    </w:div>
    <w:div w:id="382098315">
      <w:bodyDiv w:val="1"/>
      <w:marLeft w:val="0"/>
      <w:marRight w:val="0"/>
      <w:marTop w:val="0"/>
      <w:marBottom w:val="0"/>
      <w:divBdr>
        <w:top w:val="none" w:sz="0" w:space="0" w:color="auto"/>
        <w:left w:val="none" w:sz="0" w:space="0" w:color="auto"/>
        <w:bottom w:val="none" w:sz="0" w:space="0" w:color="auto"/>
        <w:right w:val="none" w:sz="0" w:space="0" w:color="auto"/>
      </w:divBdr>
    </w:div>
    <w:div w:id="390815710">
      <w:bodyDiv w:val="1"/>
      <w:marLeft w:val="0"/>
      <w:marRight w:val="0"/>
      <w:marTop w:val="0"/>
      <w:marBottom w:val="0"/>
      <w:divBdr>
        <w:top w:val="none" w:sz="0" w:space="0" w:color="auto"/>
        <w:left w:val="none" w:sz="0" w:space="0" w:color="auto"/>
        <w:bottom w:val="none" w:sz="0" w:space="0" w:color="auto"/>
        <w:right w:val="none" w:sz="0" w:space="0" w:color="auto"/>
      </w:divBdr>
    </w:div>
    <w:div w:id="392655312">
      <w:bodyDiv w:val="1"/>
      <w:marLeft w:val="0"/>
      <w:marRight w:val="0"/>
      <w:marTop w:val="0"/>
      <w:marBottom w:val="0"/>
      <w:divBdr>
        <w:top w:val="none" w:sz="0" w:space="0" w:color="auto"/>
        <w:left w:val="none" w:sz="0" w:space="0" w:color="auto"/>
        <w:bottom w:val="none" w:sz="0" w:space="0" w:color="auto"/>
        <w:right w:val="none" w:sz="0" w:space="0" w:color="auto"/>
      </w:divBdr>
    </w:div>
    <w:div w:id="395671198">
      <w:bodyDiv w:val="1"/>
      <w:marLeft w:val="0"/>
      <w:marRight w:val="0"/>
      <w:marTop w:val="0"/>
      <w:marBottom w:val="0"/>
      <w:divBdr>
        <w:top w:val="none" w:sz="0" w:space="0" w:color="auto"/>
        <w:left w:val="none" w:sz="0" w:space="0" w:color="auto"/>
        <w:bottom w:val="none" w:sz="0" w:space="0" w:color="auto"/>
        <w:right w:val="none" w:sz="0" w:space="0" w:color="auto"/>
      </w:divBdr>
    </w:div>
    <w:div w:id="396167458">
      <w:bodyDiv w:val="1"/>
      <w:marLeft w:val="0"/>
      <w:marRight w:val="0"/>
      <w:marTop w:val="0"/>
      <w:marBottom w:val="0"/>
      <w:divBdr>
        <w:top w:val="none" w:sz="0" w:space="0" w:color="auto"/>
        <w:left w:val="none" w:sz="0" w:space="0" w:color="auto"/>
        <w:bottom w:val="none" w:sz="0" w:space="0" w:color="auto"/>
        <w:right w:val="none" w:sz="0" w:space="0" w:color="auto"/>
      </w:divBdr>
    </w:div>
    <w:div w:id="401293095">
      <w:bodyDiv w:val="1"/>
      <w:marLeft w:val="0"/>
      <w:marRight w:val="0"/>
      <w:marTop w:val="0"/>
      <w:marBottom w:val="0"/>
      <w:divBdr>
        <w:top w:val="none" w:sz="0" w:space="0" w:color="auto"/>
        <w:left w:val="none" w:sz="0" w:space="0" w:color="auto"/>
        <w:bottom w:val="none" w:sz="0" w:space="0" w:color="auto"/>
        <w:right w:val="none" w:sz="0" w:space="0" w:color="auto"/>
      </w:divBdr>
    </w:div>
    <w:div w:id="420419958">
      <w:bodyDiv w:val="1"/>
      <w:marLeft w:val="0"/>
      <w:marRight w:val="0"/>
      <w:marTop w:val="0"/>
      <w:marBottom w:val="0"/>
      <w:divBdr>
        <w:top w:val="none" w:sz="0" w:space="0" w:color="auto"/>
        <w:left w:val="none" w:sz="0" w:space="0" w:color="auto"/>
        <w:bottom w:val="none" w:sz="0" w:space="0" w:color="auto"/>
        <w:right w:val="none" w:sz="0" w:space="0" w:color="auto"/>
      </w:divBdr>
    </w:div>
    <w:div w:id="421882175">
      <w:bodyDiv w:val="1"/>
      <w:marLeft w:val="0"/>
      <w:marRight w:val="0"/>
      <w:marTop w:val="0"/>
      <w:marBottom w:val="0"/>
      <w:divBdr>
        <w:top w:val="none" w:sz="0" w:space="0" w:color="auto"/>
        <w:left w:val="none" w:sz="0" w:space="0" w:color="auto"/>
        <w:bottom w:val="none" w:sz="0" w:space="0" w:color="auto"/>
        <w:right w:val="none" w:sz="0" w:space="0" w:color="auto"/>
      </w:divBdr>
    </w:div>
    <w:div w:id="448820737">
      <w:bodyDiv w:val="1"/>
      <w:marLeft w:val="0"/>
      <w:marRight w:val="0"/>
      <w:marTop w:val="0"/>
      <w:marBottom w:val="0"/>
      <w:divBdr>
        <w:top w:val="none" w:sz="0" w:space="0" w:color="auto"/>
        <w:left w:val="none" w:sz="0" w:space="0" w:color="auto"/>
        <w:bottom w:val="none" w:sz="0" w:space="0" w:color="auto"/>
        <w:right w:val="none" w:sz="0" w:space="0" w:color="auto"/>
      </w:divBdr>
    </w:div>
    <w:div w:id="449053027">
      <w:bodyDiv w:val="1"/>
      <w:marLeft w:val="0"/>
      <w:marRight w:val="0"/>
      <w:marTop w:val="0"/>
      <w:marBottom w:val="0"/>
      <w:divBdr>
        <w:top w:val="none" w:sz="0" w:space="0" w:color="auto"/>
        <w:left w:val="none" w:sz="0" w:space="0" w:color="auto"/>
        <w:bottom w:val="none" w:sz="0" w:space="0" w:color="auto"/>
        <w:right w:val="none" w:sz="0" w:space="0" w:color="auto"/>
      </w:divBdr>
    </w:div>
    <w:div w:id="450628879">
      <w:bodyDiv w:val="1"/>
      <w:marLeft w:val="0"/>
      <w:marRight w:val="0"/>
      <w:marTop w:val="0"/>
      <w:marBottom w:val="0"/>
      <w:divBdr>
        <w:top w:val="none" w:sz="0" w:space="0" w:color="auto"/>
        <w:left w:val="none" w:sz="0" w:space="0" w:color="auto"/>
        <w:bottom w:val="none" w:sz="0" w:space="0" w:color="auto"/>
        <w:right w:val="none" w:sz="0" w:space="0" w:color="auto"/>
      </w:divBdr>
    </w:div>
    <w:div w:id="450629595">
      <w:bodyDiv w:val="1"/>
      <w:marLeft w:val="0"/>
      <w:marRight w:val="0"/>
      <w:marTop w:val="0"/>
      <w:marBottom w:val="0"/>
      <w:divBdr>
        <w:top w:val="none" w:sz="0" w:space="0" w:color="auto"/>
        <w:left w:val="none" w:sz="0" w:space="0" w:color="auto"/>
        <w:bottom w:val="none" w:sz="0" w:space="0" w:color="auto"/>
        <w:right w:val="none" w:sz="0" w:space="0" w:color="auto"/>
      </w:divBdr>
    </w:div>
    <w:div w:id="473832047">
      <w:bodyDiv w:val="1"/>
      <w:marLeft w:val="0"/>
      <w:marRight w:val="0"/>
      <w:marTop w:val="0"/>
      <w:marBottom w:val="0"/>
      <w:divBdr>
        <w:top w:val="none" w:sz="0" w:space="0" w:color="auto"/>
        <w:left w:val="none" w:sz="0" w:space="0" w:color="auto"/>
        <w:bottom w:val="none" w:sz="0" w:space="0" w:color="auto"/>
        <w:right w:val="none" w:sz="0" w:space="0" w:color="auto"/>
      </w:divBdr>
    </w:div>
    <w:div w:id="477653833">
      <w:bodyDiv w:val="1"/>
      <w:marLeft w:val="0"/>
      <w:marRight w:val="0"/>
      <w:marTop w:val="0"/>
      <w:marBottom w:val="0"/>
      <w:divBdr>
        <w:top w:val="none" w:sz="0" w:space="0" w:color="auto"/>
        <w:left w:val="none" w:sz="0" w:space="0" w:color="auto"/>
        <w:bottom w:val="none" w:sz="0" w:space="0" w:color="auto"/>
        <w:right w:val="none" w:sz="0" w:space="0" w:color="auto"/>
      </w:divBdr>
    </w:div>
    <w:div w:id="486627517">
      <w:bodyDiv w:val="1"/>
      <w:marLeft w:val="0"/>
      <w:marRight w:val="0"/>
      <w:marTop w:val="0"/>
      <w:marBottom w:val="0"/>
      <w:divBdr>
        <w:top w:val="none" w:sz="0" w:space="0" w:color="auto"/>
        <w:left w:val="none" w:sz="0" w:space="0" w:color="auto"/>
        <w:bottom w:val="none" w:sz="0" w:space="0" w:color="auto"/>
        <w:right w:val="none" w:sz="0" w:space="0" w:color="auto"/>
      </w:divBdr>
    </w:div>
    <w:div w:id="494688586">
      <w:bodyDiv w:val="1"/>
      <w:marLeft w:val="0"/>
      <w:marRight w:val="0"/>
      <w:marTop w:val="0"/>
      <w:marBottom w:val="0"/>
      <w:divBdr>
        <w:top w:val="none" w:sz="0" w:space="0" w:color="auto"/>
        <w:left w:val="none" w:sz="0" w:space="0" w:color="auto"/>
        <w:bottom w:val="none" w:sz="0" w:space="0" w:color="auto"/>
        <w:right w:val="none" w:sz="0" w:space="0" w:color="auto"/>
      </w:divBdr>
    </w:div>
    <w:div w:id="504901686">
      <w:bodyDiv w:val="1"/>
      <w:marLeft w:val="0"/>
      <w:marRight w:val="0"/>
      <w:marTop w:val="0"/>
      <w:marBottom w:val="0"/>
      <w:divBdr>
        <w:top w:val="none" w:sz="0" w:space="0" w:color="auto"/>
        <w:left w:val="none" w:sz="0" w:space="0" w:color="auto"/>
        <w:bottom w:val="none" w:sz="0" w:space="0" w:color="auto"/>
        <w:right w:val="none" w:sz="0" w:space="0" w:color="auto"/>
      </w:divBdr>
    </w:div>
    <w:div w:id="508061116">
      <w:bodyDiv w:val="1"/>
      <w:marLeft w:val="0"/>
      <w:marRight w:val="0"/>
      <w:marTop w:val="0"/>
      <w:marBottom w:val="0"/>
      <w:divBdr>
        <w:top w:val="none" w:sz="0" w:space="0" w:color="auto"/>
        <w:left w:val="none" w:sz="0" w:space="0" w:color="auto"/>
        <w:bottom w:val="none" w:sz="0" w:space="0" w:color="auto"/>
        <w:right w:val="none" w:sz="0" w:space="0" w:color="auto"/>
      </w:divBdr>
    </w:div>
    <w:div w:id="517502521">
      <w:bodyDiv w:val="1"/>
      <w:marLeft w:val="0"/>
      <w:marRight w:val="0"/>
      <w:marTop w:val="0"/>
      <w:marBottom w:val="0"/>
      <w:divBdr>
        <w:top w:val="none" w:sz="0" w:space="0" w:color="auto"/>
        <w:left w:val="none" w:sz="0" w:space="0" w:color="auto"/>
        <w:bottom w:val="none" w:sz="0" w:space="0" w:color="auto"/>
        <w:right w:val="none" w:sz="0" w:space="0" w:color="auto"/>
      </w:divBdr>
    </w:div>
    <w:div w:id="548421272">
      <w:bodyDiv w:val="1"/>
      <w:marLeft w:val="0"/>
      <w:marRight w:val="0"/>
      <w:marTop w:val="0"/>
      <w:marBottom w:val="0"/>
      <w:divBdr>
        <w:top w:val="none" w:sz="0" w:space="0" w:color="auto"/>
        <w:left w:val="none" w:sz="0" w:space="0" w:color="auto"/>
        <w:bottom w:val="none" w:sz="0" w:space="0" w:color="auto"/>
        <w:right w:val="none" w:sz="0" w:space="0" w:color="auto"/>
      </w:divBdr>
    </w:div>
    <w:div w:id="624432759">
      <w:bodyDiv w:val="1"/>
      <w:marLeft w:val="0"/>
      <w:marRight w:val="0"/>
      <w:marTop w:val="0"/>
      <w:marBottom w:val="0"/>
      <w:divBdr>
        <w:top w:val="none" w:sz="0" w:space="0" w:color="auto"/>
        <w:left w:val="none" w:sz="0" w:space="0" w:color="auto"/>
        <w:bottom w:val="none" w:sz="0" w:space="0" w:color="auto"/>
        <w:right w:val="none" w:sz="0" w:space="0" w:color="auto"/>
      </w:divBdr>
    </w:div>
    <w:div w:id="629828366">
      <w:bodyDiv w:val="1"/>
      <w:marLeft w:val="0"/>
      <w:marRight w:val="0"/>
      <w:marTop w:val="0"/>
      <w:marBottom w:val="0"/>
      <w:divBdr>
        <w:top w:val="none" w:sz="0" w:space="0" w:color="auto"/>
        <w:left w:val="none" w:sz="0" w:space="0" w:color="auto"/>
        <w:bottom w:val="none" w:sz="0" w:space="0" w:color="auto"/>
        <w:right w:val="none" w:sz="0" w:space="0" w:color="auto"/>
      </w:divBdr>
    </w:div>
    <w:div w:id="660038448">
      <w:bodyDiv w:val="1"/>
      <w:marLeft w:val="0"/>
      <w:marRight w:val="0"/>
      <w:marTop w:val="0"/>
      <w:marBottom w:val="0"/>
      <w:divBdr>
        <w:top w:val="none" w:sz="0" w:space="0" w:color="auto"/>
        <w:left w:val="none" w:sz="0" w:space="0" w:color="auto"/>
        <w:bottom w:val="none" w:sz="0" w:space="0" w:color="auto"/>
        <w:right w:val="none" w:sz="0" w:space="0" w:color="auto"/>
      </w:divBdr>
    </w:div>
    <w:div w:id="715852680">
      <w:bodyDiv w:val="1"/>
      <w:marLeft w:val="0"/>
      <w:marRight w:val="0"/>
      <w:marTop w:val="0"/>
      <w:marBottom w:val="0"/>
      <w:divBdr>
        <w:top w:val="none" w:sz="0" w:space="0" w:color="auto"/>
        <w:left w:val="none" w:sz="0" w:space="0" w:color="auto"/>
        <w:bottom w:val="none" w:sz="0" w:space="0" w:color="auto"/>
        <w:right w:val="none" w:sz="0" w:space="0" w:color="auto"/>
      </w:divBdr>
    </w:div>
    <w:div w:id="718436996">
      <w:bodyDiv w:val="1"/>
      <w:marLeft w:val="0"/>
      <w:marRight w:val="0"/>
      <w:marTop w:val="0"/>
      <w:marBottom w:val="0"/>
      <w:divBdr>
        <w:top w:val="none" w:sz="0" w:space="0" w:color="auto"/>
        <w:left w:val="none" w:sz="0" w:space="0" w:color="auto"/>
        <w:bottom w:val="none" w:sz="0" w:space="0" w:color="auto"/>
        <w:right w:val="none" w:sz="0" w:space="0" w:color="auto"/>
      </w:divBdr>
    </w:div>
    <w:div w:id="743649171">
      <w:bodyDiv w:val="1"/>
      <w:marLeft w:val="0"/>
      <w:marRight w:val="0"/>
      <w:marTop w:val="0"/>
      <w:marBottom w:val="0"/>
      <w:divBdr>
        <w:top w:val="none" w:sz="0" w:space="0" w:color="auto"/>
        <w:left w:val="none" w:sz="0" w:space="0" w:color="auto"/>
        <w:bottom w:val="none" w:sz="0" w:space="0" w:color="auto"/>
        <w:right w:val="none" w:sz="0" w:space="0" w:color="auto"/>
      </w:divBdr>
    </w:div>
    <w:div w:id="761220019">
      <w:bodyDiv w:val="1"/>
      <w:marLeft w:val="0"/>
      <w:marRight w:val="0"/>
      <w:marTop w:val="0"/>
      <w:marBottom w:val="0"/>
      <w:divBdr>
        <w:top w:val="none" w:sz="0" w:space="0" w:color="auto"/>
        <w:left w:val="none" w:sz="0" w:space="0" w:color="auto"/>
        <w:bottom w:val="none" w:sz="0" w:space="0" w:color="auto"/>
        <w:right w:val="none" w:sz="0" w:space="0" w:color="auto"/>
      </w:divBdr>
    </w:div>
    <w:div w:id="771827200">
      <w:bodyDiv w:val="1"/>
      <w:marLeft w:val="0"/>
      <w:marRight w:val="0"/>
      <w:marTop w:val="0"/>
      <w:marBottom w:val="0"/>
      <w:divBdr>
        <w:top w:val="none" w:sz="0" w:space="0" w:color="auto"/>
        <w:left w:val="none" w:sz="0" w:space="0" w:color="auto"/>
        <w:bottom w:val="none" w:sz="0" w:space="0" w:color="auto"/>
        <w:right w:val="none" w:sz="0" w:space="0" w:color="auto"/>
      </w:divBdr>
    </w:div>
    <w:div w:id="774373546">
      <w:bodyDiv w:val="1"/>
      <w:marLeft w:val="0"/>
      <w:marRight w:val="0"/>
      <w:marTop w:val="0"/>
      <w:marBottom w:val="0"/>
      <w:divBdr>
        <w:top w:val="none" w:sz="0" w:space="0" w:color="auto"/>
        <w:left w:val="none" w:sz="0" w:space="0" w:color="auto"/>
        <w:bottom w:val="none" w:sz="0" w:space="0" w:color="auto"/>
        <w:right w:val="none" w:sz="0" w:space="0" w:color="auto"/>
      </w:divBdr>
    </w:div>
    <w:div w:id="776869189">
      <w:bodyDiv w:val="1"/>
      <w:marLeft w:val="0"/>
      <w:marRight w:val="0"/>
      <w:marTop w:val="0"/>
      <w:marBottom w:val="0"/>
      <w:divBdr>
        <w:top w:val="none" w:sz="0" w:space="0" w:color="auto"/>
        <w:left w:val="none" w:sz="0" w:space="0" w:color="auto"/>
        <w:bottom w:val="none" w:sz="0" w:space="0" w:color="auto"/>
        <w:right w:val="none" w:sz="0" w:space="0" w:color="auto"/>
      </w:divBdr>
    </w:div>
    <w:div w:id="784662894">
      <w:bodyDiv w:val="1"/>
      <w:marLeft w:val="0"/>
      <w:marRight w:val="0"/>
      <w:marTop w:val="0"/>
      <w:marBottom w:val="0"/>
      <w:divBdr>
        <w:top w:val="none" w:sz="0" w:space="0" w:color="auto"/>
        <w:left w:val="none" w:sz="0" w:space="0" w:color="auto"/>
        <w:bottom w:val="none" w:sz="0" w:space="0" w:color="auto"/>
        <w:right w:val="none" w:sz="0" w:space="0" w:color="auto"/>
      </w:divBdr>
    </w:div>
    <w:div w:id="788158780">
      <w:bodyDiv w:val="1"/>
      <w:marLeft w:val="0"/>
      <w:marRight w:val="0"/>
      <w:marTop w:val="0"/>
      <w:marBottom w:val="0"/>
      <w:divBdr>
        <w:top w:val="none" w:sz="0" w:space="0" w:color="auto"/>
        <w:left w:val="none" w:sz="0" w:space="0" w:color="auto"/>
        <w:bottom w:val="none" w:sz="0" w:space="0" w:color="auto"/>
        <w:right w:val="none" w:sz="0" w:space="0" w:color="auto"/>
      </w:divBdr>
    </w:div>
    <w:div w:id="794756170">
      <w:bodyDiv w:val="1"/>
      <w:marLeft w:val="0"/>
      <w:marRight w:val="0"/>
      <w:marTop w:val="0"/>
      <w:marBottom w:val="0"/>
      <w:divBdr>
        <w:top w:val="none" w:sz="0" w:space="0" w:color="auto"/>
        <w:left w:val="none" w:sz="0" w:space="0" w:color="auto"/>
        <w:bottom w:val="none" w:sz="0" w:space="0" w:color="auto"/>
        <w:right w:val="none" w:sz="0" w:space="0" w:color="auto"/>
      </w:divBdr>
    </w:div>
    <w:div w:id="825777335">
      <w:bodyDiv w:val="1"/>
      <w:marLeft w:val="0"/>
      <w:marRight w:val="0"/>
      <w:marTop w:val="0"/>
      <w:marBottom w:val="0"/>
      <w:divBdr>
        <w:top w:val="none" w:sz="0" w:space="0" w:color="auto"/>
        <w:left w:val="none" w:sz="0" w:space="0" w:color="auto"/>
        <w:bottom w:val="none" w:sz="0" w:space="0" w:color="auto"/>
        <w:right w:val="none" w:sz="0" w:space="0" w:color="auto"/>
      </w:divBdr>
    </w:div>
    <w:div w:id="830218321">
      <w:bodyDiv w:val="1"/>
      <w:marLeft w:val="0"/>
      <w:marRight w:val="0"/>
      <w:marTop w:val="0"/>
      <w:marBottom w:val="0"/>
      <w:divBdr>
        <w:top w:val="none" w:sz="0" w:space="0" w:color="auto"/>
        <w:left w:val="none" w:sz="0" w:space="0" w:color="auto"/>
        <w:bottom w:val="none" w:sz="0" w:space="0" w:color="auto"/>
        <w:right w:val="none" w:sz="0" w:space="0" w:color="auto"/>
      </w:divBdr>
    </w:div>
    <w:div w:id="845368101">
      <w:bodyDiv w:val="1"/>
      <w:marLeft w:val="0"/>
      <w:marRight w:val="0"/>
      <w:marTop w:val="0"/>
      <w:marBottom w:val="0"/>
      <w:divBdr>
        <w:top w:val="none" w:sz="0" w:space="0" w:color="auto"/>
        <w:left w:val="none" w:sz="0" w:space="0" w:color="auto"/>
        <w:bottom w:val="none" w:sz="0" w:space="0" w:color="auto"/>
        <w:right w:val="none" w:sz="0" w:space="0" w:color="auto"/>
      </w:divBdr>
    </w:div>
    <w:div w:id="851843054">
      <w:bodyDiv w:val="1"/>
      <w:marLeft w:val="0"/>
      <w:marRight w:val="0"/>
      <w:marTop w:val="0"/>
      <w:marBottom w:val="0"/>
      <w:divBdr>
        <w:top w:val="none" w:sz="0" w:space="0" w:color="auto"/>
        <w:left w:val="none" w:sz="0" w:space="0" w:color="auto"/>
        <w:bottom w:val="none" w:sz="0" w:space="0" w:color="auto"/>
        <w:right w:val="none" w:sz="0" w:space="0" w:color="auto"/>
      </w:divBdr>
    </w:div>
    <w:div w:id="863399800">
      <w:bodyDiv w:val="1"/>
      <w:marLeft w:val="0"/>
      <w:marRight w:val="0"/>
      <w:marTop w:val="0"/>
      <w:marBottom w:val="0"/>
      <w:divBdr>
        <w:top w:val="none" w:sz="0" w:space="0" w:color="auto"/>
        <w:left w:val="none" w:sz="0" w:space="0" w:color="auto"/>
        <w:bottom w:val="none" w:sz="0" w:space="0" w:color="auto"/>
        <w:right w:val="none" w:sz="0" w:space="0" w:color="auto"/>
      </w:divBdr>
    </w:div>
    <w:div w:id="916211678">
      <w:bodyDiv w:val="1"/>
      <w:marLeft w:val="0"/>
      <w:marRight w:val="0"/>
      <w:marTop w:val="0"/>
      <w:marBottom w:val="0"/>
      <w:divBdr>
        <w:top w:val="none" w:sz="0" w:space="0" w:color="auto"/>
        <w:left w:val="none" w:sz="0" w:space="0" w:color="auto"/>
        <w:bottom w:val="none" w:sz="0" w:space="0" w:color="auto"/>
        <w:right w:val="none" w:sz="0" w:space="0" w:color="auto"/>
      </w:divBdr>
    </w:div>
    <w:div w:id="936016670">
      <w:bodyDiv w:val="1"/>
      <w:marLeft w:val="0"/>
      <w:marRight w:val="0"/>
      <w:marTop w:val="0"/>
      <w:marBottom w:val="0"/>
      <w:divBdr>
        <w:top w:val="none" w:sz="0" w:space="0" w:color="auto"/>
        <w:left w:val="none" w:sz="0" w:space="0" w:color="auto"/>
        <w:bottom w:val="none" w:sz="0" w:space="0" w:color="auto"/>
        <w:right w:val="none" w:sz="0" w:space="0" w:color="auto"/>
      </w:divBdr>
    </w:div>
    <w:div w:id="968630454">
      <w:bodyDiv w:val="1"/>
      <w:marLeft w:val="0"/>
      <w:marRight w:val="0"/>
      <w:marTop w:val="0"/>
      <w:marBottom w:val="0"/>
      <w:divBdr>
        <w:top w:val="none" w:sz="0" w:space="0" w:color="auto"/>
        <w:left w:val="none" w:sz="0" w:space="0" w:color="auto"/>
        <w:bottom w:val="none" w:sz="0" w:space="0" w:color="auto"/>
        <w:right w:val="none" w:sz="0" w:space="0" w:color="auto"/>
      </w:divBdr>
    </w:div>
    <w:div w:id="973294139">
      <w:bodyDiv w:val="1"/>
      <w:marLeft w:val="0"/>
      <w:marRight w:val="0"/>
      <w:marTop w:val="0"/>
      <w:marBottom w:val="0"/>
      <w:divBdr>
        <w:top w:val="none" w:sz="0" w:space="0" w:color="auto"/>
        <w:left w:val="none" w:sz="0" w:space="0" w:color="auto"/>
        <w:bottom w:val="none" w:sz="0" w:space="0" w:color="auto"/>
        <w:right w:val="none" w:sz="0" w:space="0" w:color="auto"/>
      </w:divBdr>
    </w:div>
    <w:div w:id="973608516">
      <w:bodyDiv w:val="1"/>
      <w:marLeft w:val="0"/>
      <w:marRight w:val="0"/>
      <w:marTop w:val="0"/>
      <w:marBottom w:val="0"/>
      <w:divBdr>
        <w:top w:val="none" w:sz="0" w:space="0" w:color="auto"/>
        <w:left w:val="none" w:sz="0" w:space="0" w:color="auto"/>
        <w:bottom w:val="none" w:sz="0" w:space="0" w:color="auto"/>
        <w:right w:val="none" w:sz="0" w:space="0" w:color="auto"/>
      </w:divBdr>
    </w:div>
    <w:div w:id="983117534">
      <w:bodyDiv w:val="1"/>
      <w:marLeft w:val="0"/>
      <w:marRight w:val="0"/>
      <w:marTop w:val="0"/>
      <w:marBottom w:val="0"/>
      <w:divBdr>
        <w:top w:val="none" w:sz="0" w:space="0" w:color="auto"/>
        <w:left w:val="none" w:sz="0" w:space="0" w:color="auto"/>
        <w:bottom w:val="none" w:sz="0" w:space="0" w:color="auto"/>
        <w:right w:val="none" w:sz="0" w:space="0" w:color="auto"/>
      </w:divBdr>
    </w:div>
    <w:div w:id="999968275">
      <w:bodyDiv w:val="1"/>
      <w:marLeft w:val="0"/>
      <w:marRight w:val="0"/>
      <w:marTop w:val="0"/>
      <w:marBottom w:val="0"/>
      <w:divBdr>
        <w:top w:val="none" w:sz="0" w:space="0" w:color="auto"/>
        <w:left w:val="none" w:sz="0" w:space="0" w:color="auto"/>
        <w:bottom w:val="none" w:sz="0" w:space="0" w:color="auto"/>
        <w:right w:val="none" w:sz="0" w:space="0" w:color="auto"/>
      </w:divBdr>
    </w:div>
    <w:div w:id="1015696303">
      <w:bodyDiv w:val="1"/>
      <w:marLeft w:val="0"/>
      <w:marRight w:val="0"/>
      <w:marTop w:val="0"/>
      <w:marBottom w:val="0"/>
      <w:divBdr>
        <w:top w:val="none" w:sz="0" w:space="0" w:color="auto"/>
        <w:left w:val="none" w:sz="0" w:space="0" w:color="auto"/>
        <w:bottom w:val="none" w:sz="0" w:space="0" w:color="auto"/>
        <w:right w:val="none" w:sz="0" w:space="0" w:color="auto"/>
      </w:divBdr>
    </w:div>
    <w:div w:id="1019812558">
      <w:bodyDiv w:val="1"/>
      <w:marLeft w:val="0"/>
      <w:marRight w:val="0"/>
      <w:marTop w:val="0"/>
      <w:marBottom w:val="0"/>
      <w:divBdr>
        <w:top w:val="none" w:sz="0" w:space="0" w:color="auto"/>
        <w:left w:val="none" w:sz="0" w:space="0" w:color="auto"/>
        <w:bottom w:val="none" w:sz="0" w:space="0" w:color="auto"/>
        <w:right w:val="none" w:sz="0" w:space="0" w:color="auto"/>
      </w:divBdr>
    </w:div>
    <w:div w:id="1025208450">
      <w:bodyDiv w:val="1"/>
      <w:marLeft w:val="0"/>
      <w:marRight w:val="0"/>
      <w:marTop w:val="0"/>
      <w:marBottom w:val="0"/>
      <w:divBdr>
        <w:top w:val="none" w:sz="0" w:space="0" w:color="auto"/>
        <w:left w:val="none" w:sz="0" w:space="0" w:color="auto"/>
        <w:bottom w:val="none" w:sz="0" w:space="0" w:color="auto"/>
        <w:right w:val="none" w:sz="0" w:space="0" w:color="auto"/>
      </w:divBdr>
    </w:div>
    <w:div w:id="1041437009">
      <w:bodyDiv w:val="1"/>
      <w:marLeft w:val="0"/>
      <w:marRight w:val="0"/>
      <w:marTop w:val="0"/>
      <w:marBottom w:val="0"/>
      <w:divBdr>
        <w:top w:val="none" w:sz="0" w:space="0" w:color="auto"/>
        <w:left w:val="none" w:sz="0" w:space="0" w:color="auto"/>
        <w:bottom w:val="none" w:sz="0" w:space="0" w:color="auto"/>
        <w:right w:val="none" w:sz="0" w:space="0" w:color="auto"/>
      </w:divBdr>
    </w:div>
    <w:div w:id="1060010698">
      <w:bodyDiv w:val="1"/>
      <w:marLeft w:val="0"/>
      <w:marRight w:val="0"/>
      <w:marTop w:val="0"/>
      <w:marBottom w:val="0"/>
      <w:divBdr>
        <w:top w:val="none" w:sz="0" w:space="0" w:color="auto"/>
        <w:left w:val="none" w:sz="0" w:space="0" w:color="auto"/>
        <w:bottom w:val="none" w:sz="0" w:space="0" w:color="auto"/>
        <w:right w:val="none" w:sz="0" w:space="0" w:color="auto"/>
      </w:divBdr>
    </w:div>
    <w:div w:id="1060515936">
      <w:bodyDiv w:val="1"/>
      <w:marLeft w:val="0"/>
      <w:marRight w:val="0"/>
      <w:marTop w:val="0"/>
      <w:marBottom w:val="0"/>
      <w:divBdr>
        <w:top w:val="none" w:sz="0" w:space="0" w:color="auto"/>
        <w:left w:val="none" w:sz="0" w:space="0" w:color="auto"/>
        <w:bottom w:val="none" w:sz="0" w:space="0" w:color="auto"/>
        <w:right w:val="none" w:sz="0" w:space="0" w:color="auto"/>
      </w:divBdr>
    </w:div>
    <w:div w:id="1067801805">
      <w:bodyDiv w:val="1"/>
      <w:marLeft w:val="0"/>
      <w:marRight w:val="0"/>
      <w:marTop w:val="0"/>
      <w:marBottom w:val="0"/>
      <w:divBdr>
        <w:top w:val="none" w:sz="0" w:space="0" w:color="auto"/>
        <w:left w:val="none" w:sz="0" w:space="0" w:color="auto"/>
        <w:bottom w:val="none" w:sz="0" w:space="0" w:color="auto"/>
        <w:right w:val="none" w:sz="0" w:space="0" w:color="auto"/>
      </w:divBdr>
    </w:div>
    <w:div w:id="1070809176">
      <w:bodyDiv w:val="1"/>
      <w:marLeft w:val="0"/>
      <w:marRight w:val="0"/>
      <w:marTop w:val="0"/>
      <w:marBottom w:val="0"/>
      <w:divBdr>
        <w:top w:val="none" w:sz="0" w:space="0" w:color="auto"/>
        <w:left w:val="none" w:sz="0" w:space="0" w:color="auto"/>
        <w:bottom w:val="none" w:sz="0" w:space="0" w:color="auto"/>
        <w:right w:val="none" w:sz="0" w:space="0" w:color="auto"/>
      </w:divBdr>
    </w:div>
    <w:div w:id="1079059569">
      <w:bodyDiv w:val="1"/>
      <w:marLeft w:val="0"/>
      <w:marRight w:val="0"/>
      <w:marTop w:val="0"/>
      <w:marBottom w:val="0"/>
      <w:divBdr>
        <w:top w:val="none" w:sz="0" w:space="0" w:color="auto"/>
        <w:left w:val="none" w:sz="0" w:space="0" w:color="auto"/>
        <w:bottom w:val="none" w:sz="0" w:space="0" w:color="auto"/>
        <w:right w:val="none" w:sz="0" w:space="0" w:color="auto"/>
      </w:divBdr>
    </w:div>
    <w:div w:id="1120535053">
      <w:bodyDiv w:val="1"/>
      <w:marLeft w:val="0"/>
      <w:marRight w:val="0"/>
      <w:marTop w:val="0"/>
      <w:marBottom w:val="0"/>
      <w:divBdr>
        <w:top w:val="none" w:sz="0" w:space="0" w:color="auto"/>
        <w:left w:val="none" w:sz="0" w:space="0" w:color="auto"/>
        <w:bottom w:val="none" w:sz="0" w:space="0" w:color="auto"/>
        <w:right w:val="none" w:sz="0" w:space="0" w:color="auto"/>
      </w:divBdr>
    </w:div>
    <w:div w:id="1124738459">
      <w:bodyDiv w:val="1"/>
      <w:marLeft w:val="0"/>
      <w:marRight w:val="0"/>
      <w:marTop w:val="0"/>
      <w:marBottom w:val="0"/>
      <w:divBdr>
        <w:top w:val="none" w:sz="0" w:space="0" w:color="auto"/>
        <w:left w:val="none" w:sz="0" w:space="0" w:color="auto"/>
        <w:bottom w:val="none" w:sz="0" w:space="0" w:color="auto"/>
        <w:right w:val="none" w:sz="0" w:space="0" w:color="auto"/>
      </w:divBdr>
    </w:div>
    <w:div w:id="1192501243">
      <w:bodyDiv w:val="1"/>
      <w:marLeft w:val="0"/>
      <w:marRight w:val="0"/>
      <w:marTop w:val="0"/>
      <w:marBottom w:val="0"/>
      <w:divBdr>
        <w:top w:val="none" w:sz="0" w:space="0" w:color="auto"/>
        <w:left w:val="none" w:sz="0" w:space="0" w:color="auto"/>
        <w:bottom w:val="none" w:sz="0" w:space="0" w:color="auto"/>
        <w:right w:val="none" w:sz="0" w:space="0" w:color="auto"/>
      </w:divBdr>
    </w:div>
    <w:div w:id="1194265534">
      <w:bodyDiv w:val="1"/>
      <w:marLeft w:val="0"/>
      <w:marRight w:val="0"/>
      <w:marTop w:val="0"/>
      <w:marBottom w:val="0"/>
      <w:divBdr>
        <w:top w:val="none" w:sz="0" w:space="0" w:color="auto"/>
        <w:left w:val="none" w:sz="0" w:space="0" w:color="auto"/>
        <w:bottom w:val="none" w:sz="0" w:space="0" w:color="auto"/>
        <w:right w:val="none" w:sz="0" w:space="0" w:color="auto"/>
      </w:divBdr>
    </w:div>
    <w:div w:id="1204828017">
      <w:bodyDiv w:val="1"/>
      <w:marLeft w:val="0"/>
      <w:marRight w:val="0"/>
      <w:marTop w:val="0"/>
      <w:marBottom w:val="0"/>
      <w:divBdr>
        <w:top w:val="none" w:sz="0" w:space="0" w:color="auto"/>
        <w:left w:val="none" w:sz="0" w:space="0" w:color="auto"/>
        <w:bottom w:val="none" w:sz="0" w:space="0" w:color="auto"/>
        <w:right w:val="none" w:sz="0" w:space="0" w:color="auto"/>
      </w:divBdr>
    </w:div>
    <w:div w:id="1206066593">
      <w:bodyDiv w:val="1"/>
      <w:marLeft w:val="0"/>
      <w:marRight w:val="0"/>
      <w:marTop w:val="0"/>
      <w:marBottom w:val="0"/>
      <w:divBdr>
        <w:top w:val="none" w:sz="0" w:space="0" w:color="auto"/>
        <w:left w:val="none" w:sz="0" w:space="0" w:color="auto"/>
        <w:bottom w:val="none" w:sz="0" w:space="0" w:color="auto"/>
        <w:right w:val="none" w:sz="0" w:space="0" w:color="auto"/>
      </w:divBdr>
    </w:div>
    <w:div w:id="1218201045">
      <w:bodyDiv w:val="1"/>
      <w:marLeft w:val="0"/>
      <w:marRight w:val="0"/>
      <w:marTop w:val="0"/>
      <w:marBottom w:val="0"/>
      <w:divBdr>
        <w:top w:val="none" w:sz="0" w:space="0" w:color="auto"/>
        <w:left w:val="none" w:sz="0" w:space="0" w:color="auto"/>
        <w:bottom w:val="none" w:sz="0" w:space="0" w:color="auto"/>
        <w:right w:val="none" w:sz="0" w:space="0" w:color="auto"/>
      </w:divBdr>
    </w:div>
    <w:div w:id="1219508476">
      <w:bodyDiv w:val="1"/>
      <w:marLeft w:val="0"/>
      <w:marRight w:val="0"/>
      <w:marTop w:val="0"/>
      <w:marBottom w:val="0"/>
      <w:divBdr>
        <w:top w:val="none" w:sz="0" w:space="0" w:color="auto"/>
        <w:left w:val="none" w:sz="0" w:space="0" w:color="auto"/>
        <w:bottom w:val="none" w:sz="0" w:space="0" w:color="auto"/>
        <w:right w:val="none" w:sz="0" w:space="0" w:color="auto"/>
      </w:divBdr>
    </w:div>
    <w:div w:id="1221744770">
      <w:bodyDiv w:val="1"/>
      <w:marLeft w:val="0"/>
      <w:marRight w:val="0"/>
      <w:marTop w:val="0"/>
      <w:marBottom w:val="0"/>
      <w:divBdr>
        <w:top w:val="none" w:sz="0" w:space="0" w:color="auto"/>
        <w:left w:val="none" w:sz="0" w:space="0" w:color="auto"/>
        <w:bottom w:val="none" w:sz="0" w:space="0" w:color="auto"/>
        <w:right w:val="none" w:sz="0" w:space="0" w:color="auto"/>
      </w:divBdr>
    </w:div>
    <w:div w:id="1230388569">
      <w:bodyDiv w:val="1"/>
      <w:marLeft w:val="0"/>
      <w:marRight w:val="0"/>
      <w:marTop w:val="0"/>
      <w:marBottom w:val="0"/>
      <w:divBdr>
        <w:top w:val="none" w:sz="0" w:space="0" w:color="auto"/>
        <w:left w:val="none" w:sz="0" w:space="0" w:color="auto"/>
        <w:bottom w:val="none" w:sz="0" w:space="0" w:color="auto"/>
        <w:right w:val="none" w:sz="0" w:space="0" w:color="auto"/>
      </w:divBdr>
    </w:div>
    <w:div w:id="1257136321">
      <w:bodyDiv w:val="1"/>
      <w:marLeft w:val="0"/>
      <w:marRight w:val="0"/>
      <w:marTop w:val="0"/>
      <w:marBottom w:val="0"/>
      <w:divBdr>
        <w:top w:val="none" w:sz="0" w:space="0" w:color="auto"/>
        <w:left w:val="none" w:sz="0" w:space="0" w:color="auto"/>
        <w:bottom w:val="none" w:sz="0" w:space="0" w:color="auto"/>
        <w:right w:val="none" w:sz="0" w:space="0" w:color="auto"/>
      </w:divBdr>
    </w:div>
    <w:div w:id="1260868196">
      <w:bodyDiv w:val="1"/>
      <w:marLeft w:val="0"/>
      <w:marRight w:val="0"/>
      <w:marTop w:val="0"/>
      <w:marBottom w:val="0"/>
      <w:divBdr>
        <w:top w:val="none" w:sz="0" w:space="0" w:color="auto"/>
        <w:left w:val="none" w:sz="0" w:space="0" w:color="auto"/>
        <w:bottom w:val="none" w:sz="0" w:space="0" w:color="auto"/>
        <w:right w:val="none" w:sz="0" w:space="0" w:color="auto"/>
      </w:divBdr>
    </w:div>
    <w:div w:id="1265648982">
      <w:bodyDiv w:val="1"/>
      <w:marLeft w:val="0"/>
      <w:marRight w:val="0"/>
      <w:marTop w:val="0"/>
      <w:marBottom w:val="0"/>
      <w:divBdr>
        <w:top w:val="none" w:sz="0" w:space="0" w:color="auto"/>
        <w:left w:val="none" w:sz="0" w:space="0" w:color="auto"/>
        <w:bottom w:val="none" w:sz="0" w:space="0" w:color="auto"/>
        <w:right w:val="none" w:sz="0" w:space="0" w:color="auto"/>
      </w:divBdr>
    </w:div>
    <w:div w:id="1298683527">
      <w:bodyDiv w:val="1"/>
      <w:marLeft w:val="0"/>
      <w:marRight w:val="0"/>
      <w:marTop w:val="0"/>
      <w:marBottom w:val="0"/>
      <w:divBdr>
        <w:top w:val="none" w:sz="0" w:space="0" w:color="auto"/>
        <w:left w:val="none" w:sz="0" w:space="0" w:color="auto"/>
        <w:bottom w:val="none" w:sz="0" w:space="0" w:color="auto"/>
        <w:right w:val="none" w:sz="0" w:space="0" w:color="auto"/>
      </w:divBdr>
    </w:div>
    <w:div w:id="1302882595">
      <w:bodyDiv w:val="1"/>
      <w:marLeft w:val="0"/>
      <w:marRight w:val="0"/>
      <w:marTop w:val="0"/>
      <w:marBottom w:val="0"/>
      <w:divBdr>
        <w:top w:val="none" w:sz="0" w:space="0" w:color="auto"/>
        <w:left w:val="none" w:sz="0" w:space="0" w:color="auto"/>
        <w:bottom w:val="none" w:sz="0" w:space="0" w:color="auto"/>
        <w:right w:val="none" w:sz="0" w:space="0" w:color="auto"/>
      </w:divBdr>
    </w:div>
    <w:div w:id="1332685127">
      <w:bodyDiv w:val="1"/>
      <w:marLeft w:val="0"/>
      <w:marRight w:val="0"/>
      <w:marTop w:val="0"/>
      <w:marBottom w:val="0"/>
      <w:divBdr>
        <w:top w:val="none" w:sz="0" w:space="0" w:color="auto"/>
        <w:left w:val="none" w:sz="0" w:space="0" w:color="auto"/>
        <w:bottom w:val="none" w:sz="0" w:space="0" w:color="auto"/>
        <w:right w:val="none" w:sz="0" w:space="0" w:color="auto"/>
      </w:divBdr>
    </w:div>
    <w:div w:id="1333723295">
      <w:bodyDiv w:val="1"/>
      <w:marLeft w:val="0"/>
      <w:marRight w:val="0"/>
      <w:marTop w:val="0"/>
      <w:marBottom w:val="0"/>
      <w:divBdr>
        <w:top w:val="none" w:sz="0" w:space="0" w:color="auto"/>
        <w:left w:val="none" w:sz="0" w:space="0" w:color="auto"/>
        <w:bottom w:val="none" w:sz="0" w:space="0" w:color="auto"/>
        <w:right w:val="none" w:sz="0" w:space="0" w:color="auto"/>
      </w:divBdr>
    </w:div>
    <w:div w:id="1406106116">
      <w:bodyDiv w:val="1"/>
      <w:marLeft w:val="0"/>
      <w:marRight w:val="0"/>
      <w:marTop w:val="0"/>
      <w:marBottom w:val="0"/>
      <w:divBdr>
        <w:top w:val="none" w:sz="0" w:space="0" w:color="auto"/>
        <w:left w:val="none" w:sz="0" w:space="0" w:color="auto"/>
        <w:bottom w:val="none" w:sz="0" w:space="0" w:color="auto"/>
        <w:right w:val="none" w:sz="0" w:space="0" w:color="auto"/>
      </w:divBdr>
    </w:div>
    <w:div w:id="1431513186">
      <w:bodyDiv w:val="1"/>
      <w:marLeft w:val="0"/>
      <w:marRight w:val="0"/>
      <w:marTop w:val="0"/>
      <w:marBottom w:val="0"/>
      <w:divBdr>
        <w:top w:val="none" w:sz="0" w:space="0" w:color="auto"/>
        <w:left w:val="none" w:sz="0" w:space="0" w:color="auto"/>
        <w:bottom w:val="none" w:sz="0" w:space="0" w:color="auto"/>
        <w:right w:val="none" w:sz="0" w:space="0" w:color="auto"/>
      </w:divBdr>
    </w:div>
    <w:div w:id="1504667018">
      <w:bodyDiv w:val="1"/>
      <w:marLeft w:val="0"/>
      <w:marRight w:val="0"/>
      <w:marTop w:val="0"/>
      <w:marBottom w:val="0"/>
      <w:divBdr>
        <w:top w:val="none" w:sz="0" w:space="0" w:color="auto"/>
        <w:left w:val="none" w:sz="0" w:space="0" w:color="auto"/>
        <w:bottom w:val="none" w:sz="0" w:space="0" w:color="auto"/>
        <w:right w:val="none" w:sz="0" w:space="0" w:color="auto"/>
      </w:divBdr>
    </w:div>
    <w:div w:id="1526988985">
      <w:bodyDiv w:val="1"/>
      <w:marLeft w:val="0"/>
      <w:marRight w:val="0"/>
      <w:marTop w:val="0"/>
      <w:marBottom w:val="0"/>
      <w:divBdr>
        <w:top w:val="none" w:sz="0" w:space="0" w:color="auto"/>
        <w:left w:val="none" w:sz="0" w:space="0" w:color="auto"/>
        <w:bottom w:val="none" w:sz="0" w:space="0" w:color="auto"/>
        <w:right w:val="none" w:sz="0" w:space="0" w:color="auto"/>
      </w:divBdr>
    </w:div>
    <w:div w:id="1527596635">
      <w:bodyDiv w:val="1"/>
      <w:marLeft w:val="0"/>
      <w:marRight w:val="0"/>
      <w:marTop w:val="0"/>
      <w:marBottom w:val="0"/>
      <w:divBdr>
        <w:top w:val="none" w:sz="0" w:space="0" w:color="auto"/>
        <w:left w:val="none" w:sz="0" w:space="0" w:color="auto"/>
        <w:bottom w:val="none" w:sz="0" w:space="0" w:color="auto"/>
        <w:right w:val="none" w:sz="0" w:space="0" w:color="auto"/>
      </w:divBdr>
    </w:div>
    <w:div w:id="1533418958">
      <w:bodyDiv w:val="1"/>
      <w:marLeft w:val="0"/>
      <w:marRight w:val="0"/>
      <w:marTop w:val="0"/>
      <w:marBottom w:val="0"/>
      <w:divBdr>
        <w:top w:val="none" w:sz="0" w:space="0" w:color="auto"/>
        <w:left w:val="none" w:sz="0" w:space="0" w:color="auto"/>
        <w:bottom w:val="none" w:sz="0" w:space="0" w:color="auto"/>
        <w:right w:val="none" w:sz="0" w:space="0" w:color="auto"/>
      </w:divBdr>
    </w:div>
    <w:div w:id="1542284851">
      <w:bodyDiv w:val="1"/>
      <w:marLeft w:val="0"/>
      <w:marRight w:val="0"/>
      <w:marTop w:val="0"/>
      <w:marBottom w:val="0"/>
      <w:divBdr>
        <w:top w:val="none" w:sz="0" w:space="0" w:color="auto"/>
        <w:left w:val="none" w:sz="0" w:space="0" w:color="auto"/>
        <w:bottom w:val="none" w:sz="0" w:space="0" w:color="auto"/>
        <w:right w:val="none" w:sz="0" w:space="0" w:color="auto"/>
      </w:divBdr>
    </w:div>
    <w:div w:id="1547371853">
      <w:bodyDiv w:val="1"/>
      <w:marLeft w:val="0"/>
      <w:marRight w:val="0"/>
      <w:marTop w:val="0"/>
      <w:marBottom w:val="0"/>
      <w:divBdr>
        <w:top w:val="none" w:sz="0" w:space="0" w:color="auto"/>
        <w:left w:val="none" w:sz="0" w:space="0" w:color="auto"/>
        <w:bottom w:val="none" w:sz="0" w:space="0" w:color="auto"/>
        <w:right w:val="none" w:sz="0" w:space="0" w:color="auto"/>
      </w:divBdr>
    </w:div>
    <w:div w:id="1556702378">
      <w:bodyDiv w:val="1"/>
      <w:marLeft w:val="0"/>
      <w:marRight w:val="0"/>
      <w:marTop w:val="0"/>
      <w:marBottom w:val="0"/>
      <w:divBdr>
        <w:top w:val="none" w:sz="0" w:space="0" w:color="auto"/>
        <w:left w:val="none" w:sz="0" w:space="0" w:color="auto"/>
        <w:bottom w:val="none" w:sz="0" w:space="0" w:color="auto"/>
        <w:right w:val="none" w:sz="0" w:space="0" w:color="auto"/>
      </w:divBdr>
    </w:div>
    <w:div w:id="1583638047">
      <w:bodyDiv w:val="1"/>
      <w:marLeft w:val="0"/>
      <w:marRight w:val="0"/>
      <w:marTop w:val="0"/>
      <w:marBottom w:val="0"/>
      <w:divBdr>
        <w:top w:val="none" w:sz="0" w:space="0" w:color="auto"/>
        <w:left w:val="none" w:sz="0" w:space="0" w:color="auto"/>
        <w:bottom w:val="none" w:sz="0" w:space="0" w:color="auto"/>
        <w:right w:val="none" w:sz="0" w:space="0" w:color="auto"/>
      </w:divBdr>
    </w:div>
    <w:div w:id="1646664531">
      <w:bodyDiv w:val="1"/>
      <w:marLeft w:val="0"/>
      <w:marRight w:val="0"/>
      <w:marTop w:val="0"/>
      <w:marBottom w:val="0"/>
      <w:divBdr>
        <w:top w:val="none" w:sz="0" w:space="0" w:color="auto"/>
        <w:left w:val="none" w:sz="0" w:space="0" w:color="auto"/>
        <w:bottom w:val="none" w:sz="0" w:space="0" w:color="auto"/>
        <w:right w:val="none" w:sz="0" w:space="0" w:color="auto"/>
      </w:divBdr>
    </w:div>
    <w:div w:id="1651590863">
      <w:bodyDiv w:val="1"/>
      <w:marLeft w:val="0"/>
      <w:marRight w:val="0"/>
      <w:marTop w:val="0"/>
      <w:marBottom w:val="0"/>
      <w:divBdr>
        <w:top w:val="none" w:sz="0" w:space="0" w:color="auto"/>
        <w:left w:val="none" w:sz="0" w:space="0" w:color="auto"/>
        <w:bottom w:val="none" w:sz="0" w:space="0" w:color="auto"/>
        <w:right w:val="none" w:sz="0" w:space="0" w:color="auto"/>
      </w:divBdr>
    </w:div>
    <w:div w:id="1668971664">
      <w:bodyDiv w:val="1"/>
      <w:marLeft w:val="0"/>
      <w:marRight w:val="0"/>
      <w:marTop w:val="0"/>
      <w:marBottom w:val="0"/>
      <w:divBdr>
        <w:top w:val="none" w:sz="0" w:space="0" w:color="auto"/>
        <w:left w:val="none" w:sz="0" w:space="0" w:color="auto"/>
        <w:bottom w:val="none" w:sz="0" w:space="0" w:color="auto"/>
        <w:right w:val="none" w:sz="0" w:space="0" w:color="auto"/>
      </w:divBdr>
    </w:div>
    <w:div w:id="1680084029">
      <w:bodyDiv w:val="1"/>
      <w:marLeft w:val="0"/>
      <w:marRight w:val="0"/>
      <w:marTop w:val="0"/>
      <w:marBottom w:val="0"/>
      <w:divBdr>
        <w:top w:val="none" w:sz="0" w:space="0" w:color="auto"/>
        <w:left w:val="none" w:sz="0" w:space="0" w:color="auto"/>
        <w:bottom w:val="none" w:sz="0" w:space="0" w:color="auto"/>
        <w:right w:val="none" w:sz="0" w:space="0" w:color="auto"/>
      </w:divBdr>
    </w:div>
    <w:div w:id="1684282005">
      <w:bodyDiv w:val="1"/>
      <w:marLeft w:val="0"/>
      <w:marRight w:val="0"/>
      <w:marTop w:val="0"/>
      <w:marBottom w:val="0"/>
      <w:divBdr>
        <w:top w:val="none" w:sz="0" w:space="0" w:color="auto"/>
        <w:left w:val="none" w:sz="0" w:space="0" w:color="auto"/>
        <w:bottom w:val="none" w:sz="0" w:space="0" w:color="auto"/>
        <w:right w:val="none" w:sz="0" w:space="0" w:color="auto"/>
      </w:divBdr>
    </w:div>
    <w:div w:id="1688481041">
      <w:bodyDiv w:val="1"/>
      <w:marLeft w:val="0"/>
      <w:marRight w:val="0"/>
      <w:marTop w:val="0"/>
      <w:marBottom w:val="0"/>
      <w:divBdr>
        <w:top w:val="none" w:sz="0" w:space="0" w:color="auto"/>
        <w:left w:val="none" w:sz="0" w:space="0" w:color="auto"/>
        <w:bottom w:val="none" w:sz="0" w:space="0" w:color="auto"/>
        <w:right w:val="none" w:sz="0" w:space="0" w:color="auto"/>
      </w:divBdr>
    </w:div>
    <w:div w:id="1690984064">
      <w:bodyDiv w:val="1"/>
      <w:marLeft w:val="0"/>
      <w:marRight w:val="0"/>
      <w:marTop w:val="0"/>
      <w:marBottom w:val="0"/>
      <w:divBdr>
        <w:top w:val="none" w:sz="0" w:space="0" w:color="auto"/>
        <w:left w:val="none" w:sz="0" w:space="0" w:color="auto"/>
        <w:bottom w:val="none" w:sz="0" w:space="0" w:color="auto"/>
        <w:right w:val="none" w:sz="0" w:space="0" w:color="auto"/>
      </w:divBdr>
    </w:div>
    <w:div w:id="1706326364">
      <w:bodyDiv w:val="1"/>
      <w:marLeft w:val="0"/>
      <w:marRight w:val="0"/>
      <w:marTop w:val="0"/>
      <w:marBottom w:val="0"/>
      <w:divBdr>
        <w:top w:val="none" w:sz="0" w:space="0" w:color="auto"/>
        <w:left w:val="none" w:sz="0" w:space="0" w:color="auto"/>
        <w:bottom w:val="none" w:sz="0" w:space="0" w:color="auto"/>
        <w:right w:val="none" w:sz="0" w:space="0" w:color="auto"/>
      </w:divBdr>
    </w:div>
    <w:div w:id="1717196114">
      <w:bodyDiv w:val="1"/>
      <w:marLeft w:val="0"/>
      <w:marRight w:val="0"/>
      <w:marTop w:val="0"/>
      <w:marBottom w:val="0"/>
      <w:divBdr>
        <w:top w:val="none" w:sz="0" w:space="0" w:color="auto"/>
        <w:left w:val="none" w:sz="0" w:space="0" w:color="auto"/>
        <w:bottom w:val="none" w:sz="0" w:space="0" w:color="auto"/>
        <w:right w:val="none" w:sz="0" w:space="0" w:color="auto"/>
      </w:divBdr>
    </w:div>
    <w:div w:id="1730223152">
      <w:bodyDiv w:val="1"/>
      <w:marLeft w:val="0"/>
      <w:marRight w:val="0"/>
      <w:marTop w:val="0"/>
      <w:marBottom w:val="0"/>
      <w:divBdr>
        <w:top w:val="none" w:sz="0" w:space="0" w:color="auto"/>
        <w:left w:val="none" w:sz="0" w:space="0" w:color="auto"/>
        <w:bottom w:val="none" w:sz="0" w:space="0" w:color="auto"/>
        <w:right w:val="none" w:sz="0" w:space="0" w:color="auto"/>
      </w:divBdr>
    </w:div>
    <w:div w:id="1738361666">
      <w:bodyDiv w:val="1"/>
      <w:marLeft w:val="0"/>
      <w:marRight w:val="0"/>
      <w:marTop w:val="0"/>
      <w:marBottom w:val="0"/>
      <w:divBdr>
        <w:top w:val="none" w:sz="0" w:space="0" w:color="auto"/>
        <w:left w:val="none" w:sz="0" w:space="0" w:color="auto"/>
        <w:bottom w:val="none" w:sz="0" w:space="0" w:color="auto"/>
        <w:right w:val="none" w:sz="0" w:space="0" w:color="auto"/>
      </w:divBdr>
    </w:div>
    <w:div w:id="1762751503">
      <w:bodyDiv w:val="1"/>
      <w:marLeft w:val="0"/>
      <w:marRight w:val="0"/>
      <w:marTop w:val="0"/>
      <w:marBottom w:val="0"/>
      <w:divBdr>
        <w:top w:val="none" w:sz="0" w:space="0" w:color="auto"/>
        <w:left w:val="none" w:sz="0" w:space="0" w:color="auto"/>
        <w:bottom w:val="none" w:sz="0" w:space="0" w:color="auto"/>
        <w:right w:val="none" w:sz="0" w:space="0" w:color="auto"/>
      </w:divBdr>
    </w:div>
    <w:div w:id="1763725051">
      <w:bodyDiv w:val="1"/>
      <w:marLeft w:val="0"/>
      <w:marRight w:val="0"/>
      <w:marTop w:val="0"/>
      <w:marBottom w:val="0"/>
      <w:divBdr>
        <w:top w:val="none" w:sz="0" w:space="0" w:color="auto"/>
        <w:left w:val="none" w:sz="0" w:space="0" w:color="auto"/>
        <w:bottom w:val="none" w:sz="0" w:space="0" w:color="auto"/>
        <w:right w:val="none" w:sz="0" w:space="0" w:color="auto"/>
      </w:divBdr>
    </w:div>
    <w:div w:id="1765492066">
      <w:bodyDiv w:val="1"/>
      <w:marLeft w:val="0"/>
      <w:marRight w:val="0"/>
      <w:marTop w:val="0"/>
      <w:marBottom w:val="0"/>
      <w:divBdr>
        <w:top w:val="none" w:sz="0" w:space="0" w:color="auto"/>
        <w:left w:val="none" w:sz="0" w:space="0" w:color="auto"/>
        <w:bottom w:val="none" w:sz="0" w:space="0" w:color="auto"/>
        <w:right w:val="none" w:sz="0" w:space="0" w:color="auto"/>
      </w:divBdr>
    </w:div>
    <w:div w:id="1791245758">
      <w:bodyDiv w:val="1"/>
      <w:marLeft w:val="0"/>
      <w:marRight w:val="0"/>
      <w:marTop w:val="0"/>
      <w:marBottom w:val="0"/>
      <w:divBdr>
        <w:top w:val="none" w:sz="0" w:space="0" w:color="auto"/>
        <w:left w:val="none" w:sz="0" w:space="0" w:color="auto"/>
        <w:bottom w:val="none" w:sz="0" w:space="0" w:color="auto"/>
        <w:right w:val="none" w:sz="0" w:space="0" w:color="auto"/>
      </w:divBdr>
    </w:div>
    <w:div w:id="1809588250">
      <w:bodyDiv w:val="1"/>
      <w:marLeft w:val="0"/>
      <w:marRight w:val="0"/>
      <w:marTop w:val="0"/>
      <w:marBottom w:val="0"/>
      <w:divBdr>
        <w:top w:val="none" w:sz="0" w:space="0" w:color="auto"/>
        <w:left w:val="none" w:sz="0" w:space="0" w:color="auto"/>
        <w:bottom w:val="none" w:sz="0" w:space="0" w:color="auto"/>
        <w:right w:val="none" w:sz="0" w:space="0" w:color="auto"/>
      </w:divBdr>
    </w:div>
    <w:div w:id="1811748807">
      <w:bodyDiv w:val="1"/>
      <w:marLeft w:val="0"/>
      <w:marRight w:val="0"/>
      <w:marTop w:val="0"/>
      <w:marBottom w:val="0"/>
      <w:divBdr>
        <w:top w:val="none" w:sz="0" w:space="0" w:color="auto"/>
        <w:left w:val="none" w:sz="0" w:space="0" w:color="auto"/>
        <w:bottom w:val="none" w:sz="0" w:space="0" w:color="auto"/>
        <w:right w:val="none" w:sz="0" w:space="0" w:color="auto"/>
      </w:divBdr>
    </w:div>
    <w:div w:id="1823883177">
      <w:bodyDiv w:val="1"/>
      <w:marLeft w:val="0"/>
      <w:marRight w:val="0"/>
      <w:marTop w:val="0"/>
      <w:marBottom w:val="0"/>
      <w:divBdr>
        <w:top w:val="none" w:sz="0" w:space="0" w:color="auto"/>
        <w:left w:val="none" w:sz="0" w:space="0" w:color="auto"/>
        <w:bottom w:val="none" w:sz="0" w:space="0" w:color="auto"/>
        <w:right w:val="none" w:sz="0" w:space="0" w:color="auto"/>
      </w:divBdr>
    </w:div>
    <w:div w:id="1877965345">
      <w:bodyDiv w:val="1"/>
      <w:marLeft w:val="0"/>
      <w:marRight w:val="0"/>
      <w:marTop w:val="0"/>
      <w:marBottom w:val="0"/>
      <w:divBdr>
        <w:top w:val="none" w:sz="0" w:space="0" w:color="auto"/>
        <w:left w:val="none" w:sz="0" w:space="0" w:color="auto"/>
        <w:bottom w:val="none" w:sz="0" w:space="0" w:color="auto"/>
        <w:right w:val="none" w:sz="0" w:space="0" w:color="auto"/>
      </w:divBdr>
    </w:div>
    <w:div w:id="1888372829">
      <w:bodyDiv w:val="1"/>
      <w:marLeft w:val="0"/>
      <w:marRight w:val="0"/>
      <w:marTop w:val="0"/>
      <w:marBottom w:val="0"/>
      <w:divBdr>
        <w:top w:val="none" w:sz="0" w:space="0" w:color="auto"/>
        <w:left w:val="none" w:sz="0" w:space="0" w:color="auto"/>
        <w:bottom w:val="none" w:sz="0" w:space="0" w:color="auto"/>
        <w:right w:val="none" w:sz="0" w:space="0" w:color="auto"/>
      </w:divBdr>
    </w:div>
    <w:div w:id="1897006577">
      <w:bodyDiv w:val="1"/>
      <w:marLeft w:val="0"/>
      <w:marRight w:val="0"/>
      <w:marTop w:val="0"/>
      <w:marBottom w:val="0"/>
      <w:divBdr>
        <w:top w:val="none" w:sz="0" w:space="0" w:color="auto"/>
        <w:left w:val="none" w:sz="0" w:space="0" w:color="auto"/>
        <w:bottom w:val="none" w:sz="0" w:space="0" w:color="auto"/>
        <w:right w:val="none" w:sz="0" w:space="0" w:color="auto"/>
      </w:divBdr>
    </w:div>
    <w:div w:id="1934439390">
      <w:bodyDiv w:val="1"/>
      <w:marLeft w:val="0"/>
      <w:marRight w:val="0"/>
      <w:marTop w:val="0"/>
      <w:marBottom w:val="0"/>
      <w:divBdr>
        <w:top w:val="none" w:sz="0" w:space="0" w:color="auto"/>
        <w:left w:val="none" w:sz="0" w:space="0" w:color="auto"/>
        <w:bottom w:val="none" w:sz="0" w:space="0" w:color="auto"/>
        <w:right w:val="none" w:sz="0" w:space="0" w:color="auto"/>
      </w:divBdr>
    </w:div>
    <w:div w:id="1934630252">
      <w:bodyDiv w:val="1"/>
      <w:marLeft w:val="0"/>
      <w:marRight w:val="0"/>
      <w:marTop w:val="0"/>
      <w:marBottom w:val="0"/>
      <w:divBdr>
        <w:top w:val="none" w:sz="0" w:space="0" w:color="auto"/>
        <w:left w:val="none" w:sz="0" w:space="0" w:color="auto"/>
        <w:bottom w:val="none" w:sz="0" w:space="0" w:color="auto"/>
        <w:right w:val="none" w:sz="0" w:space="0" w:color="auto"/>
      </w:divBdr>
    </w:div>
    <w:div w:id="1970821739">
      <w:bodyDiv w:val="1"/>
      <w:marLeft w:val="0"/>
      <w:marRight w:val="0"/>
      <w:marTop w:val="0"/>
      <w:marBottom w:val="0"/>
      <w:divBdr>
        <w:top w:val="none" w:sz="0" w:space="0" w:color="auto"/>
        <w:left w:val="none" w:sz="0" w:space="0" w:color="auto"/>
        <w:bottom w:val="none" w:sz="0" w:space="0" w:color="auto"/>
        <w:right w:val="none" w:sz="0" w:space="0" w:color="auto"/>
      </w:divBdr>
    </w:div>
    <w:div w:id="1985816656">
      <w:bodyDiv w:val="1"/>
      <w:marLeft w:val="0"/>
      <w:marRight w:val="0"/>
      <w:marTop w:val="0"/>
      <w:marBottom w:val="0"/>
      <w:divBdr>
        <w:top w:val="none" w:sz="0" w:space="0" w:color="auto"/>
        <w:left w:val="none" w:sz="0" w:space="0" w:color="auto"/>
        <w:bottom w:val="none" w:sz="0" w:space="0" w:color="auto"/>
        <w:right w:val="none" w:sz="0" w:space="0" w:color="auto"/>
      </w:divBdr>
    </w:div>
    <w:div w:id="2012834677">
      <w:bodyDiv w:val="1"/>
      <w:marLeft w:val="0"/>
      <w:marRight w:val="0"/>
      <w:marTop w:val="0"/>
      <w:marBottom w:val="0"/>
      <w:divBdr>
        <w:top w:val="none" w:sz="0" w:space="0" w:color="auto"/>
        <w:left w:val="none" w:sz="0" w:space="0" w:color="auto"/>
        <w:bottom w:val="none" w:sz="0" w:space="0" w:color="auto"/>
        <w:right w:val="none" w:sz="0" w:space="0" w:color="auto"/>
      </w:divBdr>
    </w:div>
    <w:div w:id="2013868399">
      <w:bodyDiv w:val="1"/>
      <w:marLeft w:val="0"/>
      <w:marRight w:val="0"/>
      <w:marTop w:val="0"/>
      <w:marBottom w:val="0"/>
      <w:divBdr>
        <w:top w:val="none" w:sz="0" w:space="0" w:color="auto"/>
        <w:left w:val="none" w:sz="0" w:space="0" w:color="auto"/>
        <w:bottom w:val="none" w:sz="0" w:space="0" w:color="auto"/>
        <w:right w:val="none" w:sz="0" w:space="0" w:color="auto"/>
      </w:divBdr>
    </w:div>
    <w:div w:id="2015758861">
      <w:bodyDiv w:val="1"/>
      <w:marLeft w:val="0"/>
      <w:marRight w:val="0"/>
      <w:marTop w:val="0"/>
      <w:marBottom w:val="0"/>
      <w:divBdr>
        <w:top w:val="none" w:sz="0" w:space="0" w:color="auto"/>
        <w:left w:val="none" w:sz="0" w:space="0" w:color="auto"/>
        <w:bottom w:val="none" w:sz="0" w:space="0" w:color="auto"/>
        <w:right w:val="none" w:sz="0" w:space="0" w:color="auto"/>
      </w:divBdr>
    </w:div>
    <w:div w:id="2020965829">
      <w:bodyDiv w:val="1"/>
      <w:marLeft w:val="0"/>
      <w:marRight w:val="0"/>
      <w:marTop w:val="0"/>
      <w:marBottom w:val="0"/>
      <w:divBdr>
        <w:top w:val="none" w:sz="0" w:space="0" w:color="auto"/>
        <w:left w:val="none" w:sz="0" w:space="0" w:color="auto"/>
        <w:bottom w:val="none" w:sz="0" w:space="0" w:color="auto"/>
        <w:right w:val="none" w:sz="0" w:space="0" w:color="auto"/>
      </w:divBdr>
    </w:div>
    <w:div w:id="2072075057">
      <w:bodyDiv w:val="1"/>
      <w:marLeft w:val="0"/>
      <w:marRight w:val="0"/>
      <w:marTop w:val="0"/>
      <w:marBottom w:val="0"/>
      <w:divBdr>
        <w:top w:val="none" w:sz="0" w:space="0" w:color="auto"/>
        <w:left w:val="none" w:sz="0" w:space="0" w:color="auto"/>
        <w:bottom w:val="none" w:sz="0" w:space="0" w:color="auto"/>
        <w:right w:val="none" w:sz="0" w:space="0" w:color="auto"/>
      </w:divBdr>
    </w:div>
    <w:div w:id="2081318422">
      <w:bodyDiv w:val="1"/>
      <w:marLeft w:val="0"/>
      <w:marRight w:val="0"/>
      <w:marTop w:val="0"/>
      <w:marBottom w:val="0"/>
      <w:divBdr>
        <w:top w:val="none" w:sz="0" w:space="0" w:color="auto"/>
        <w:left w:val="none" w:sz="0" w:space="0" w:color="auto"/>
        <w:bottom w:val="none" w:sz="0" w:space="0" w:color="auto"/>
        <w:right w:val="none" w:sz="0" w:space="0" w:color="auto"/>
      </w:divBdr>
    </w:div>
    <w:div w:id="2082438712">
      <w:bodyDiv w:val="1"/>
      <w:marLeft w:val="0"/>
      <w:marRight w:val="0"/>
      <w:marTop w:val="0"/>
      <w:marBottom w:val="0"/>
      <w:divBdr>
        <w:top w:val="none" w:sz="0" w:space="0" w:color="auto"/>
        <w:left w:val="none" w:sz="0" w:space="0" w:color="auto"/>
        <w:bottom w:val="none" w:sz="0" w:space="0" w:color="auto"/>
        <w:right w:val="none" w:sz="0" w:space="0" w:color="auto"/>
      </w:divBdr>
    </w:div>
    <w:div w:id="2084138184">
      <w:bodyDiv w:val="1"/>
      <w:marLeft w:val="0"/>
      <w:marRight w:val="0"/>
      <w:marTop w:val="0"/>
      <w:marBottom w:val="0"/>
      <w:divBdr>
        <w:top w:val="none" w:sz="0" w:space="0" w:color="auto"/>
        <w:left w:val="none" w:sz="0" w:space="0" w:color="auto"/>
        <w:bottom w:val="none" w:sz="0" w:space="0" w:color="auto"/>
        <w:right w:val="none" w:sz="0" w:space="0" w:color="auto"/>
      </w:divBdr>
    </w:div>
    <w:div w:id="2094163542">
      <w:bodyDiv w:val="1"/>
      <w:marLeft w:val="0"/>
      <w:marRight w:val="0"/>
      <w:marTop w:val="0"/>
      <w:marBottom w:val="0"/>
      <w:divBdr>
        <w:top w:val="none" w:sz="0" w:space="0" w:color="auto"/>
        <w:left w:val="none" w:sz="0" w:space="0" w:color="auto"/>
        <w:bottom w:val="none" w:sz="0" w:space="0" w:color="auto"/>
        <w:right w:val="none" w:sz="0" w:space="0" w:color="auto"/>
      </w:divBdr>
    </w:div>
    <w:div w:id="2100715692">
      <w:bodyDiv w:val="1"/>
      <w:marLeft w:val="0"/>
      <w:marRight w:val="0"/>
      <w:marTop w:val="0"/>
      <w:marBottom w:val="0"/>
      <w:divBdr>
        <w:top w:val="none" w:sz="0" w:space="0" w:color="auto"/>
        <w:left w:val="none" w:sz="0" w:space="0" w:color="auto"/>
        <w:bottom w:val="none" w:sz="0" w:space="0" w:color="auto"/>
        <w:right w:val="none" w:sz="0" w:space="0" w:color="auto"/>
      </w:divBdr>
    </w:div>
    <w:div w:id="2111197547">
      <w:bodyDiv w:val="1"/>
      <w:marLeft w:val="0"/>
      <w:marRight w:val="0"/>
      <w:marTop w:val="0"/>
      <w:marBottom w:val="0"/>
      <w:divBdr>
        <w:top w:val="none" w:sz="0" w:space="0" w:color="auto"/>
        <w:left w:val="none" w:sz="0" w:space="0" w:color="auto"/>
        <w:bottom w:val="none" w:sz="0" w:space="0" w:color="auto"/>
        <w:right w:val="none" w:sz="0" w:space="0" w:color="auto"/>
      </w:divBdr>
    </w:div>
    <w:div w:id="2112630075">
      <w:bodyDiv w:val="1"/>
      <w:marLeft w:val="0"/>
      <w:marRight w:val="0"/>
      <w:marTop w:val="0"/>
      <w:marBottom w:val="0"/>
      <w:divBdr>
        <w:top w:val="none" w:sz="0" w:space="0" w:color="auto"/>
        <w:left w:val="none" w:sz="0" w:space="0" w:color="auto"/>
        <w:bottom w:val="none" w:sz="0" w:space="0" w:color="auto"/>
        <w:right w:val="none" w:sz="0" w:space="0" w:color="auto"/>
      </w:divBdr>
    </w:div>
    <w:div w:id="2120025806">
      <w:bodyDiv w:val="1"/>
      <w:marLeft w:val="0"/>
      <w:marRight w:val="0"/>
      <w:marTop w:val="0"/>
      <w:marBottom w:val="0"/>
      <w:divBdr>
        <w:top w:val="none" w:sz="0" w:space="0" w:color="auto"/>
        <w:left w:val="none" w:sz="0" w:space="0" w:color="auto"/>
        <w:bottom w:val="none" w:sz="0" w:space="0" w:color="auto"/>
        <w:right w:val="none" w:sz="0" w:space="0" w:color="auto"/>
      </w:divBdr>
    </w:div>
    <w:div w:id="2127041927">
      <w:bodyDiv w:val="1"/>
      <w:marLeft w:val="0"/>
      <w:marRight w:val="0"/>
      <w:marTop w:val="0"/>
      <w:marBottom w:val="0"/>
      <w:divBdr>
        <w:top w:val="none" w:sz="0" w:space="0" w:color="auto"/>
        <w:left w:val="none" w:sz="0" w:space="0" w:color="auto"/>
        <w:bottom w:val="none" w:sz="0" w:space="0" w:color="auto"/>
        <w:right w:val="none" w:sz="0" w:space="0" w:color="auto"/>
      </w:divBdr>
    </w:div>
    <w:div w:id="21325060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26" Type="http://schemas.openxmlformats.org/officeDocument/2006/relationships/image" Target="media/image6.png"/><Relationship Id="rId39" Type="http://schemas.openxmlformats.org/officeDocument/2006/relationships/hyperlink" Target="http://www.scrummasterchecklist.org/" TargetMode="External"/><Relationship Id="rId34" Type="http://schemas.openxmlformats.org/officeDocument/2006/relationships/comments" Target="comments.xml"/><Relationship Id="rId42" Type="http://schemas.openxmlformats.org/officeDocument/2006/relationships/hyperlink" Target="http://www.agilecontracts.org/" TargetMode="External"/><Relationship Id="rId47" Type="http://schemas.openxmlformats.org/officeDocument/2006/relationships/header" Target="header2.xml"/><Relationship Id="rId50"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29" Type="http://schemas.openxmlformats.org/officeDocument/2006/relationships/chart" Target="charts/chart1.xml"/><Relationship Id="rId41" Type="http://schemas.openxmlformats.org/officeDocument/2006/relationships/hyperlink" Target="http://www.scrum.org/Scrum-Guides"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32" Type="http://schemas.openxmlformats.org/officeDocument/2006/relationships/image" Target="media/image110.png"/><Relationship Id="rId37" Type="http://schemas.microsoft.com/office/2018/08/relationships/commentsExtensible" Target="commentsExtensible.xml"/><Relationship Id="rId40" Type="http://schemas.openxmlformats.org/officeDocument/2006/relationships/hyperlink" Target="http://www.featureteams.org" TargetMode="External"/><Relationship Id="rId45" Type="http://schemas.openxmlformats.org/officeDocument/2006/relationships/hyperlink" Target="http://www.amazon.com/Practices-Scaling-Lean-Agile-Development/dp/0321636406" TargetMode="External"/><Relationship Id="rId53" Type="http://schemas.microsoft.com/office/2011/relationships/people" Target="people.xml"/><Relationship Id="rId5" Type="http://schemas.openxmlformats.org/officeDocument/2006/relationships/webSettings" Target="webSettings.xml"/><Relationship Id="rId28" Type="http://schemas.openxmlformats.org/officeDocument/2006/relationships/image" Target="media/image8.png"/><Relationship Id="rId36" Type="http://schemas.microsoft.com/office/2016/09/relationships/commentsIds" Target="commentsIds.xml"/><Relationship Id="rId49" Type="http://schemas.openxmlformats.org/officeDocument/2006/relationships/footer" Target="footer2.xml"/><Relationship Id="rId10" Type="http://schemas.openxmlformats.org/officeDocument/2006/relationships/hyperlink" Target="http://www.craiglarman.com" TargetMode="External"/><Relationship Id="rId31" Type="http://schemas.openxmlformats.org/officeDocument/2006/relationships/image" Target="media/image11.png"/><Relationship Id="rId44" Type="http://schemas.openxmlformats.org/officeDocument/2006/relationships/hyperlink" Target="http://www.amazon.com/Scaling-Lean-Agile-Development-Organizational/dp/0321480961"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craiglarman.com" TargetMode="External"/><Relationship Id="rId14" Type="http://schemas.openxmlformats.org/officeDocument/2006/relationships/image" Target="media/image5.png"/><Relationship Id="rId27" Type="http://schemas.openxmlformats.org/officeDocument/2006/relationships/image" Target="media/image7.png"/><Relationship Id="rId30" Type="http://schemas.openxmlformats.org/officeDocument/2006/relationships/image" Target="media/image10.png"/><Relationship Id="rId35" Type="http://schemas.microsoft.com/office/2011/relationships/commentsExtended" Target="commentsExtended.xml"/><Relationship Id="rId43" Type="http://schemas.openxmlformats.org/officeDocument/2006/relationships/hyperlink" Target="http://www.amazon.com/Leading-Teams-Setting-Stage-Performances/dp/1578513332" TargetMode="External"/><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33" Type="http://schemas.openxmlformats.org/officeDocument/2006/relationships/image" Target="media/image12.png"/><Relationship Id="rId38" Type="http://schemas.openxmlformats.org/officeDocument/2006/relationships/hyperlink" Target="http://www.goodagile.com/distributedscrumprimer/" TargetMode="External"/><Relationship Id="rId46" Type="http://schemas.openxmlformats.org/officeDocument/2006/relationships/header" Target="header1.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image" Target="../media/image9.png"/></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2458711334534968"/>
          <c:y val="3.5754346931799082E-2"/>
          <c:w val="0.82781199999999999"/>
          <c:h val="0.81885600000000003"/>
        </c:manualLayout>
      </c:layout>
      <c:scatterChart>
        <c:scatterStyle val="smoothMarker"/>
        <c:varyColors val="0"/>
        <c:ser>
          <c:idx val="0"/>
          <c:order val="0"/>
          <c:tx>
            <c:strRef>
              <c:f>Sheet1!$B$1</c:f>
              <c:strCache>
                <c:ptCount val="1"/>
                <c:pt idx="0">
                  <c:v>New Estimate of Work Remaining (person hours)</c:v>
                </c:pt>
              </c:strCache>
            </c:strRef>
          </c:tx>
          <c:spPr>
            <a:ln w="38100" cap="flat">
              <a:solidFill>
                <a:srgbClr val="0433FF"/>
              </a:solidFill>
              <a:prstDash val="solid"/>
              <a:round/>
            </a:ln>
            <a:effectLst>
              <a:outerShdw blurRad="12700" dist="38100" dir="2700000" algn="tl">
                <a:srgbClr val="000000">
                  <a:alpha val="100000"/>
                </a:srgbClr>
              </a:outerShdw>
            </a:effectLst>
          </c:spPr>
          <c:marker>
            <c:symbol val="circle"/>
            <c:size val="7"/>
            <c:spPr>
              <a:solidFill>
                <a:srgbClr val="FFFFFF"/>
              </a:solidFill>
              <a:ln w="25400" cap="flat">
                <a:solidFill>
                  <a:srgbClr val="0433FF"/>
                </a:solidFill>
                <a:prstDash val="solid"/>
                <a:round/>
              </a:ln>
              <a:effectLst/>
            </c:spPr>
          </c:marker>
          <c:xVal>
            <c:numRef>
              <c:f>Sheet1!$B$2:$B$12</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Sheet1!$C$2:$C$12</c:f>
              <c:numCache>
                <c:formatCode>General</c:formatCode>
                <c:ptCount val="6"/>
                <c:pt idx="0">
                  <c:v>50</c:v>
                </c:pt>
                <c:pt idx="1">
                  <c:v>49</c:v>
                </c:pt>
                <c:pt idx="2">
                  <c:v>48</c:v>
                </c:pt>
                <c:pt idx="3">
                  <c:v>44</c:v>
                </c:pt>
                <c:pt idx="4">
                  <c:v>43</c:v>
                </c:pt>
                <c:pt idx="5">
                  <c:v>34</c:v>
                </c:pt>
              </c:numCache>
            </c:numRef>
          </c:yVal>
          <c:smooth val="1"/>
          <c:extLst>
            <c:ext xmlns:c16="http://schemas.microsoft.com/office/drawing/2014/chart" uri="{C3380CC4-5D6E-409C-BE32-E72D297353CC}">
              <c16:uniqueId val="{00000000-EDB9-2343-95F3-05D5806E8A5F}"/>
            </c:ext>
          </c:extLst>
        </c:ser>
        <c:dLbls>
          <c:showLegendKey val="0"/>
          <c:showVal val="0"/>
          <c:showCatName val="0"/>
          <c:showSerName val="0"/>
          <c:showPercent val="0"/>
          <c:showBubbleSize val="0"/>
        </c:dLbls>
        <c:axId val="2094734552"/>
        <c:axId val="2094734553"/>
      </c:scatterChart>
      <c:valAx>
        <c:axId val="2094734552"/>
        <c:scaling>
          <c:orientation val="minMax"/>
          <c:max val="10"/>
        </c:scaling>
        <c:delete val="0"/>
        <c:axPos val="b"/>
        <c:title>
          <c:tx>
            <c:rich>
              <a:bodyPr rot="0"/>
              <a:lstStyle/>
              <a:p>
                <a:pPr>
                  <a:defRPr sz="1000" b="0" i="0" u="none" strike="noStrike">
                    <a:solidFill>
                      <a:srgbClr val="000000"/>
                    </a:solidFill>
                    <a:latin typeface="Helvetica Neue"/>
                  </a:defRPr>
                </a:pPr>
                <a:r>
                  <a:rPr lang="ru-RU" sz="1000" b="0" i="0" u="none" strike="noStrike">
                    <a:solidFill>
                      <a:srgbClr val="000000"/>
                    </a:solidFill>
                    <a:latin typeface="Helvetica Neue"/>
                  </a:rPr>
                  <a:t>Дни</a:t>
                </a:r>
                <a:endParaRPr lang="en-US" sz="1000" b="0" i="0" u="none" strike="noStrike">
                  <a:solidFill>
                    <a:srgbClr val="000000"/>
                  </a:solidFill>
                  <a:latin typeface="Helvetica Neue"/>
                </a:endParaRPr>
              </a:p>
            </c:rich>
          </c:tx>
          <c:overlay val="1"/>
        </c:title>
        <c:numFmt formatCode="0" sourceLinked="0"/>
        <c:majorTickMark val="none"/>
        <c:minorTickMark val="none"/>
        <c:tickLblPos val="nextTo"/>
        <c:spPr>
          <a:ln w="25400" cap="flat">
            <a:solidFill>
              <a:srgbClr val="929292"/>
            </a:solidFill>
            <a:prstDash val="solid"/>
            <a:round/>
          </a:ln>
        </c:spPr>
        <c:txPr>
          <a:bodyPr rot="0"/>
          <a:lstStyle/>
          <a:p>
            <a:pPr>
              <a:defRPr sz="1000" b="0" i="0" u="none" strike="noStrike">
                <a:solidFill>
                  <a:srgbClr val="000000"/>
                </a:solidFill>
                <a:latin typeface="Helvetica Neue"/>
              </a:defRPr>
            </a:pPr>
            <a:endParaRPr lang="en-US"/>
          </a:p>
        </c:txPr>
        <c:crossAx val="2094734553"/>
        <c:crosses val="autoZero"/>
        <c:crossBetween val="between"/>
        <c:majorUnit val="1"/>
        <c:minorUnit val="0.5"/>
      </c:valAx>
      <c:valAx>
        <c:axId val="2094734553"/>
        <c:scaling>
          <c:orientation val="minMax"/>
          <c:max val="60"/>
        </c:scaling>
        <c:delete val="0"/>
        <c:axPos val="l"/>
        <c:majorGridlines>
          <c:spPr>
            <a:ln w="12700" cap="flat">
              <a:solidFill>
                <a:srgbClr val="929292"/>
              </a:solidFill>
              <a:prstDash val="solid"/>
              <a:round/>
            </a:ln>
          </c:spPr>
        </c:majorGridlines>
        <c:title>
          <c:tx>
            <c:rich>
              <a:bodyPr rot="-5400000"/>
              <a:lstStyle/>
              <a:p>
                <a:pPr>
                  <a:defRPr sz="1000" b="0" i="0" u="none" strike="noStrike">
                    <a:solidFill>
                      <a:srgbClr val="000000"/>
                    </a:solidFill>
                    <a:latin typeface="Helvetica Neue"/>
                  </a:defRPr>
                </a:pPr>
                <a:r>
                  <a:rPr lang="ru-RU" sz="1000" b="0" i="0" u="none" strike="noStrike" baseline="0">
                    <a:effectLst/>
                  </a:rPr>
                  <a:t>Новая Оценка оставшейся работы</a:t>
                </a:r>
                <a:r>
                  <a:rPr lang="ru-RU" sz="1000" b="1" i="0" u="none" strike="noStrike" baseline="0">
                    <a:effectLst/>
                  </a:rPr>
                  <a:t> </a:t>
                </a:r>
                <a:endParaRPr lang="en-US" sz="1000" b="0" i="0" u="none" strike="noStrike">
                  <a:solidFill>
                    <a:srgbClr val="000000"/>
                  </a:solidFill>
                  <a:latin typeface="Helvetica Neue"/>
                </a:endParaRPr>
              </a:p>
            </c:rich>
          </c:tx>
          <c:layout>
            <c:manualLayout>
              <c:xMode val="edge"/>
              <c:yMode val="edge"/>
              <c:x val="3.3030553261767133E-3"/>
              <c:y val="0.11826899121053577"/>
            </c:manualLayout>
          </c:layout>
          <c:overlay val="1"/>
        </c:title>
        <c:numFmt formatCode="0" sourceLinked="0"/>
        <c:majorTickMark val="out"/>
        <c:minorTickMark val="none"/>
        <c:tickLblPos val="nextTo"/>
        <c:spPr>
          <a:ln w="25400" cap="flat">
            <a:solidFill>
              <a:srgbClr val="929292"/>
            </a:solidFill>
            <a:prstDash val="solid"/>
            <a:round/>
          </a:ln>
        </c:spPr>
        <c:txPr>
          <a:bodyPr rot="0"/>
          <a:lstStyle/>
          <a:p>
            <a:pPr>
              <a:defRPr sz="1000" b="0" i="0" u="none" strike="noStrike">
                <a:solidFill>
                  <a:srgbClr val="000000"/>
                </a:solidFill>
                <a:latin typeface="Helvetica Neue"/>
              </a:defRPr>
            </a:pPr>
            <a:endParaRPr lang="en-US"/>
          </a:p>
        </c:txPr>
        <c:crossAx val="2094734552"/>
        <c:crosses val="autoZero"/>
        <c:crossBetween val="between"/>
        <c:majorUnit val="10"/>
        <c:minorUnit val="5"/>
      </c:valAx>
      <c:spPr>
        <a:blipFill rotWithShape="1">
          <a:blip xmlns:r="http://schemas.openxmlformats.org/officeDocument/2006/relationships" r:embed="rId1"/>
          <a:srcRect/>
          <a:stretch>
            <a:fillRect/>
          </a:stretch>
        </a:blipFill>
        <a:ln w="12700" cap="flat">
          <a:noFill/>
          <a:miter lim="400000"/>
        </a:ln>
        <a:effectLst/>
      </c:spPr>
    </c:plotArea>
    <c:plotVisOnly val="1"/>
    <c:dispBlanksAs val="gap"/>
    <c:showDLblsOverMax val="1"/>
  </c:chart>
  <c:spPr>
    <a:noFill/>
    <a:ln>
      <a:noFill/>
    </a:ln>
    <a:effectLst/>
  </c:spPr>
  <c:externalData r:id="rId2">
    <c:autoUpdate val="0"/>
  </c:externalData>
</c:chartSpace>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Times New Roman"/>
        <a:ea typeface="Times New Roman"/>
        <a:cs typeface="Times New Roman"/>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0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j-lt"/>
            <a:ea typeface="+mj-ea"/>
            <a:cs typeface="+mj-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096347-577C-484F-B637-CD17B98724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TotalTime>
  <Pages>25</Pages>
  <Words>10097</Words>
  <Characters>57557</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timmson</dc:creator>
  <cp:lastModifiedBy>Krotov Aretm</cp:lastModifiedBy>
  <cp:revision>44</cp:revision>
  <cp:lastPrinted>2020-10-11T19:22:00Z</cp:lastPrinted>
  <dcterms:created xsi:type="dcterms:W3CDTF">2020-09-21T14:26:00Z</dcterms:created>
  <dcterms:modified xsi:type="dcterms:W3CDTF">2020-10-11T19:25:00Z</dcterms:modified>
</cp:coreProperties>
</file>